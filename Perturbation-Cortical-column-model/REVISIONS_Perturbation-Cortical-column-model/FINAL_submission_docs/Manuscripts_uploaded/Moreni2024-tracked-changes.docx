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2737F" w14:textId="68F6A45F" w:rsidR="00B67A27" w:rsidRDefault="00000000">
      <w:pPr>
        <w:spacing w:line="360" w:lineRule="auto"/>
        <w:jc w:val="center"/>
        <w:rPr>
          <w:sz w:val="44"/>
          <w:szCs w:val="44"/>
        </w:rPr>
      </w:pPr>
      <w:r>
        <w:rPr>
          <w:color w:val="000000"/>
          <w:sz w:val="44"/>
          <w:szCs w:val="44"/>
        </w:rPr>
        <w:t>Cell</w:t>
      </w:r>
      <w:ins w:id="0" w:author="Jorge Mejias" w:date="2024-09-14T19:19:00Z" w16du:dateUtc="2024-09-14T17:19:00Z">
        <w:r w:rsidR="002C7050">
          <w:rPr>
            <w:color w:val="000000"/>
            <w:sz w:val="44"/>
            <w:szCs w:val="44"/>
          </w:rPr>
          <w:t>-</w:t>
        </w:r>
      </w:ins>
      <w:del w:id="1" w:author="Jorge Mejias" w:date="2024-09-14T19:19:00Z" w16du:dateUtc="2024-09-14T17:19:00Z">
        <w:r w:rsidDel="002C7050">
          <w:rPr>
            <w:color w:val="000000"/>
            <w:sz w:val="44"/>
            <w:szCs w:val="44"/>
          </w:rPr>
          <w:delText xml:space="preserve"> </w:delText>
        </w:r>
      </w:del>
      <w:r>
        <w:rPr>
          <w:color w:val="000000"/>
          <w:sz w:val="44"/>
          <w:szCs w:val="44"/>
        </w:rPr>
        <w:t>type</w:t>
      </w:r>
      <w:ins w:id="2" w:author="Jorge Mejias" w:date="2024-09-14T19:19:00Z" w16du:dateUtc="2024-09-14T17:19:00Z">
        <w:r w:rsidR="002C7050">
          <w:rPr>
            <w:color w:val="000000"/>
            <w:sz w:val="44"/>
            <w:szCs w:val="44"/>
          </w:rPr>
          <w:t>-</w:t>
        </w:r>
      </w:ins>
      <w:del w:id="3" w:author="Jorge Mejias" w:date="2024-09-14T19:19:00Z" w16du:dateUtc="2024-09-14T17:19:00Z">
        <w:r w:rsidDel="002C7050">
          <w:rPr>
            <w:color w:val="000000"/>
            <w:sz w:val="44"/>
            <w:szCs w:val="44"/>
          </w:rPr>
          <w:delText xml:space="preserve"> </w:delText>
        </w:r>
      </w:del>
      <w:r>
        <w:rPr>
          <w:color w:val="000000"/>
          <w:sz w:val="44"/>
          <w:szCs w:val="44"/>
        </w:rPr>
        <w:t>specific firing patterns in a V1 cortical column model depend on feedforward and feedback</w:t>
      </w:r>
      <w:ins w:id="4" w:author="Jorge Mejias" w:date="2024-09-14T19:19:00Z" w16du:dateUtc="2024-09-14T17:19:00Z">
        <w:r w:rsidR="002C7050">
          <w:rPr>
            <w:color w:val="000000"/>
            <w:sz w:val="44"/>
            <w:szCs w:val="44"/>
          </w:rPr>
          <w:t>-</w:t>
        </w:r>
      </w:ins>
      <w:ins w:id="5" w:author="Jorge Mejias" w:date="2024-09-14T19:20:00Z" w16du:dateUtc="2024-09-14T17:20:00Z">
        <w:r w:rsidR="002C7050">
          <w:rPr>
            <w:color w:val="000000"/>
            <w:sz w:val="44"/>
            <w:szCs w:val="44"/>
          </w:rPr>
          <w:t>driven states</w:t>
        </w:r>
      </w:ins>
      <w:r>
        <w:rPr>
          <w:color w:val="000000"/>
          <w:sz w:val="44"/>
          <w:szCs w:val="44"/>
        </w:rPr>
        <w:t xml:space="preserve"> </w:t>
      </w:r>
      <w:del w:id="6" w:author="Giulia Moreni" w:date="2024-09-09T13:29:00Z">
        <w:r>
          <w:rPr>
            <w:color w:val="000000"/>
            <w:sz w:val="44"/>
            <w:szCs w:val="44"/>
          </w:rPr>
          <w:delText>activity</w:delText>
        </w:r>
      </w:del>
      <w:ins w:id="7" w:author="Giulia Moreni" w:date="2024-09-09T13:29:00Z">
        <w:r>
          <w:rPr>
            <w:color w:val="000000"/>
            <w:sz w:val="44"/>
            <w:szCs w:val="44"/>
          </w:rPr>
          <w:t xml:space="preserve"> </w:t>
        </w:r>
      </w:ins>
    </w:p>
    <w:p w14:paraId="4415AC7F" w14:textId="77777777" w:rsidR="00B67A27" w:rsidRDefault="00B67A27">
      <w:pPr>
        <w:spacing w:line="360" w:lineRule="auto"/>
        <w:jc w:val="center"/>
      </w:pPr>
    </w:p>
    <w:p w14:paraId="0E876A6B" w14:textId="77777777" w:rsidR="00B67A27" w:rsidRPr="00F77C2A" w:rsidRDefault="00000000">
      <w:pPr>
        <w:spacing w:line="360" w:lineRule="auto"/>
        <w:jc w:val="center"/>
        <w:rPr>
          <w:sz w:val="28"/>
          <w:szCs w:val="28"/>
          <w:vertAlign w:val="superscript"/>
          <w:lang w:val="it-IT"/>
        </w:rPr>
      </w:pPr>
      <w:r w:rsidRPr="00F77C2A">
        <w:rPr>
          <w:sz w:val="28"/>
          <w:szCs w:val="28"/>
          <w:lang w:val="it-IT"/>
        </w:rPr>
        <w:t>Giulia Moreni</w:t>
      </w:r>
      <w:r w:rsidRPr="00F77C2A">
        <w:rPr>
          <w:sz w:val="28"/>
          <w:szCs w:val="28"/>
          <w:vertAlign w:val="superscript"/>
          <w:lang w:val="it-IT"/>
        </w:rPr>
        <w:t>1,</w:t>
      </w:r>
      <w:proofErr w:type="gramStart"/>
      <w:r w:rsidRPr="00F77C2A">
        <w:rPr>
          <w:sz w:val="28"/>
          <w:szCs w:val="28"/>
          <w:vertAlign w:val="superscript"/>
          <w:lang w:val="it-IT"/>
        </w:rPr>
        <w:t>2,*</w:t>
      </w:r>
      <w:proofErr w:type="gramEnd"/>
      <w:r w:rsidRPr="00F77C2A">
        <w:rPr>
          <w:sz w:val="28"/>
          <w:szCs w:val="28"/>
          <w:lang w:val="it-IT"/>
        </w:rPr>
        <w:t xml:space="preserve">, </w:t>
      </w:r>
      <w:proofErr w:type="spellStart"/>
      <w:r w:rsidRPr="00F77C2A">
        <w:rPr>
          <w:sz w:val="28"/>
          <w:szCs w:val="28"/>
          <w:lang w:val="it-IT"/>
        </w:rPr>
        <w:t>Cyriel</w:t>
      </w:r>
      <w:proofErr w:type="spellEnd"/>
      <w:r w:rsidRPr="00F77C2A">
        <w:rPr>
          <w:sz w:val="28"/>
          <w:szCs w:val="28"/>
          <w:lang w:val="it-IT"/>
        </w:rPr>
        <w:t xml:space="preserve"> M. A. Pennartz</w:t>
      </w:r>
      <w:r w:rsidRPr="00F77C2A">
        <w:rPr>
          <w:sz w:val="28"/>
          <w:szCs w:val="28"/>
          <w:vertAlign w:val="superscript"/>
          <w:lang w:val="it-IT"/>
        </w:rPr>
        <w:t>1,2</w:t>
      </w:r>
      <w:r w:rsidRPr="00F77C2A">
        <w:rPr>
          <w:sz w:val="28"/>
          <w:szCs w:val="28"/>
          <w:lang w:val="it-IT"/>
        </w:rPr>
        <w:t xml:space="preserve"> and Jorge F. Mejias</w:t>
      </w:r>
      <w:r w:rsidRPr="00F77C2A">
        <w:rPr>
          <w:sz w:val="28"/>
          <w:szCs w:val="28"/>
          <w:vertAlign w:val="superscript"/>
          <w:lang w:val="it-IT"/>
        </w:rPr>
        <w:t>1,2,*</w:t>
      </w:r>
    </w:p>
    <w:p w14:paraId="7C0A3C05" w14:textId="77777777" w:rsidR="00B67A27" w:rsidRPr="00F77C2A" w:rsidRDefault="00B67A27">
      <w:pPr>
        <w:spacing w:line="360" w:lineRule="auto"/>
        <w:rPr>
          <w:lang w:val="it-IT"/>
        </w:rPr>
      </w:pPr>
    </w:p>
    <w:p w14:paraId="2FAD9204" w14:textId="77777777" w:rsidR="00B67A27" w:rsidRDefault="00000000">
      <w:pPr>
        <w:spacing w:line="360" w:lineRule="auto"/>
      </w:pPr>
      <w:r>
        <w:rPr>
          <w:vertAlign w:val="superscript"/>
        </w:rPr>
        <w:t>1</w:t>
      </w:r>
      <w:r>
        <w:t>Cognitive and Systems Neuroscience Group, Swammerdam Institute for Life Sciences, Faculty of Science, University of Amsterdam, 1090 GE Amsterdam, the Netherlands</w:t>
      </w:r>
    </w:p>
    <w:p w14:paraId="30C76338" w14:textId="77777777" w:rsidR="00B67A27" w:rsidRDefault="00000000">
      <w:pPr>
        <w:spacing w:line="360" w:lineRule="auto"/>
      </w:pPr>
      <w:r>
        <w:rPr>
          <w:vertAlign w:val="superscript"/>
        </w:rPr>
        <w:t>2</w:t>
      </w:r>
      <w:r>
        <w:t>Research Priority Area Amsterdam Brain and Cognition, University of Amsterdam</w:t>
      </w:r>
    </w:p>
    <w:p w14:paraId="6C3624EC" w14:textId="77777777" w:rsidR="00B67A27" w:rsidRDefault="00000000">
      <w:pPr>
        <w:spacing w:line="360" w:lineRule="auto"/>
      </w:pPr>
      <w:r>
        <w:rPr>
          <w:vertAlign w:val="superscript"/>
        </w:rPr>
        <w:t>*</w:t>
      </w:r>
      <w:r>
        <w:t>Corresponding author: Giulia Moreni (</w:t>
      </w:r>
      <w:hyperlink r:id="rId5">
        <w:r w:rsidR="00B67A27">
          <w:rPr>
            <w:color w:val="0563C1"/>
            <w:u w:val="single"/>
          </w:rPr>
          <w:t>g.moreni@uva.nl</w:t>
        </w:r>
      </w:hyperlink>
      <w:r>
        <w:t>), Jorge F. Mejias (</w:t>
      </w:r>
      <w:hyperlink r:id="rId6">
        <w:r w:rsidR="00B67A27">
          <w:rPr>
            <w:color w:val="0563C1"/>
            <w:u w:val="single"/>
          </w:rPr>
          <w:t>j.f.mejias@uva.nl</w:t>
        </w:r>
      </w:hyperlink>
      <w:r>
        <w:t>)</w:t>
      </w:r>
    </w:p>
    <w:p w14:paraId="743359CF" w14:textId="77777777" w:rsidR="00B67A27" w:rsidRDefault="00B67A27">
      <w:pPr>
        <w:spacing w:line="360" w:lineRule="auto"/>
      </w:pPr>
    </w:p>
    <w:p w14:paraId="71093F93" w14:textId="77777777" w:rsidR="00B67A27" w:rsidRDefault="00000000">
      <w:pPr>
        <w:spacing w:line="360" w:lineRule="auto"/>
        <w:rPr>
          <w:b/>
          <w:sz w:val="28"/>
          <w:szCs w:val="28"/>
        </w:rPr>
      </w:pPr>
      <w:r>
        <w:rPr>
          <w:b/>
          <w:sz w:val="28"/>
          <w:szCs w:val="28"/>
        </w:rPr>
        <w:t>Abstract</w:t>
      </w:r>
    </w:p>
    <w:p w14:paraId="5A498A12" w14:textId="77777777" w:rsidR="006220CB" w:rsidRDefault="006220CB" w:rsidP="006220CB">
      <w:pPr>
        <w:spacing w:line="360" w:lineRule="auto"/>
        <w:rPr>
          <w:ins w:id="8" w:author="Jorge Mejias" w:date="2024-09-15T12:01:00Z" w16du:dateUtc="2024-09-15T10:01:00Z"/>
          <w:color w:val="000000"/>
        </w:rPr>
      </w:pPr>
      <w:ins w:id="9" w:author="Jorge Mejias" w:date="2024-09-15T12:01:00Z" w16du:dateUtc="2024-09-15T10:01:00Z">
        <w:r>
          <w:rPr>
            <w:color w:val="000000"/>
          </w:rPr>
          <w:t xml:space="preserve">Stimulation of specific cell groups under different network regimes (e.g., spontaneous activity or sensory-evoked activity) can provide insights into the neural dynamics of cortical columns. While these protocols are challenging to perform experimentally, modelling can serve as a powerful tool for such explorations. Using detailed electrophysiological and anatomical data from mouse V1, we built a novel spiking network model of a cortical column, which incorporates pyramidal cells and three distinct interneuron types (PV, SST, and VIP cells, specified per lamina), as well as the dynamic and voltage-dependent properties of AMPA, GABA, and NMDA receptors. </w:t>
        </w:r>
        <w:r>
          <w:t xml:space="preserve">We first demonstrate that thalamocortical feedforward (FF) and feedback (FB) stimuli arriving in the column have opposite effects, leading to net columnar excitation and inhibition respectively and revealing translaminar gain control via full-column inhibition by layer 6. </w:t>
        </w:r>
        <w:r>
          <w:rPr>
            <w:color w:val="000000"/>
          </w:rPr>
          <w:t xml:space="preserve">We then perturb one cell group (i.e. a cell type in a specific layer) at a time and observe the effects on other cell groups under distinct network states: spontaneous, feedforward-driven, feedback-driven, and a combination of feedforward and feedback. Our findings reveal that when a given group is perturbed, the columnar response varies significantly </w:t>
        </w:r>
        <w:r>
          <w:rPr>
            <w:color w:val="000000"/>
          </w:rPr>
          <w:lastRenderedPageBreak/>
          <w:t>based on its state, with strong sensory feedforward input decreasing columnar sensitivity to all perturbations and feedback input serving as modulator of intra columnar interactions</w:t>
        </w:r>
        <w:r>
          <w:t>. Given that activity changes within specific neuronal populations are difficult to predict a priori in experiments, our model may constitute a useful tool to predict outcomes of perturbations and assist in experimental design.</w:t>
        </w:r>
      </w:ins>
    </w:p>
    <w:p w14:paraId="3D4E5DD5" w14:textId="77777777" w:rsidR="00B67A27" w:rsidRDefault="00B67A27">
      <w:pPr>
        <w:spacing w:line="360" w:lineRule="auto"/>
        <w:rPr>
          <w:b/>
        </w:rPr>
      </w:pPr>
    </w:p>
    <w:p w14:paraId="027298C9" w14:textId="75E277BE" w:rsidR="00B67A27" w:rsidRDefault="00000000">
      <w:pPr>
        <w:spacing w:line="360" w:lineRule="auto"/>
        <w:rPr>
          <w:b/>
          <w:sz w:val="28"/>
          <w:szCs w:val="28"/>
        </w:rPr>
      </w:pPr>
      <w:r>
        <w:rPr>
          <w:b/>
          <w:sz w:val="28"/>
          <w:szCs w:val="28"/>
        </w:rPr>
        <w:t>Introduction</w:t>
      </w:r>
    </w:p>
    <w:p w14:paraId="015C19C9" w14:textId="40BB1847" w:rsidR="00B67A27" w:rsidRDefault="00000000">
      <w:pPr>
        <w:spacing w:line="360" w:lineRule="auto"/>
      </w:pPr>
      <w:r>
        <w:t>The intricate architecture of the cerebral cortex, with its diverse neuronal populations and complex connectivity patterns, plays a pivotal role in processing sensory information and orchestrating cognitive functions</w:t>
      </w:r>
      <w:r>
        <w:rPr>
          <w:vertAlign w:val="superscript"/>
        </w:rPr>
        <w:t>1,2</w:t>
      </w:r>
      <w:r>
        <w:t>. Central to this architecture is the column-like circuitry, a functional unit that has been the subject of extensive research over the years</w:t>
      </w:r>
      <w:r>
        <w:rPr>
          <w:vertAlign w:val="superscript"/>
        </w:rPr>
        <w:t>3,4,5</w:t>
      </w:r>
      <w:r>
        <w:t>. Within these columns, different neuronal populations interact in a dynamic manner</w:t>
      </w:r>
      <w:r>
        <w:rPr>
          <w:vertAlign w:val="superscript"/>
        </w:rPr>
        <w:t>6</w:t>
      </w:r>
      <w:r>
        <w:t>, giving rise to a rich repertoire of activity patterns that can be modulated by both internal and external factors</w:t>
      </w:r>
      <w:r>
        <w:rPr>
          <w:vertAlign w:val="superscript"/>
        </w:rPr>
        <w:t>7</w:t>
      </w:r>
      <w:r>
        <w:t>. One of the intriguing aspects of cortical columns is the interplay between excitatory and inhibitory neuronal populations. This balance, often referred to as E/I balance, is crucial for maintaining stable network dynamics and ensuring efficient information processing.</w:t>
      </w:r>
      <w:r>
        <w:rPr>
          <w:vertAlign w:val="superscript"/>
        </w:rPr>
        <w:t xml:space="preserve">8–13. </w:t>
      </w:r>
      <w:r>
        <w:t>Disruptions in this balance can lead to various neurological and psychiatric disorders (such as schizophrenia and autism) underscoring its importance</w:t>
      </w:r>
      <w:r>
        <w:rPr>
          <w:vertAlign w:val="superscript"/>
        </w:rPr>
        <w:t>14,15</w:t>
      </w:r>
      <w:r>
        <w:t>. In recent years, there has been a growing interest in understanding how different types of input, such as cortical and thalamic feedforward (FF) and feedback (FB) signals, modulate the activity within cortical columns</w:t>
      </w:r>
      <w:r>
        <w:rPr>
          <w:vertAlign w:val="superscript"/>
        </w:rPr>
        <w:t>16–19</w:t>
      </w:r>
      <w:r>
        <w:t>.</w:t>
      </w:r>
      <w:r>
        <w:rPr>
          <w:vertAlign w:val="superscript"/>
        </w:rPr>
        <w:t xml:space="preserve"> </w:t>
      </w:r>
      <w:r>
        <w:t>These inputs can have profound effects on the firing rates of different neuronal populations, leading to diverse patterns of network activity</w:t>
      </w:r>
      <w:r>
        <w:rPr>
          <w:vertAlign w:val="superscript"/>
        </w:rPr>
        <w:t>17,18</w:t>
      </w:r>
      <w:r>
        <w:t>. However, the precise mechanisms through which these inputs shape cortical dynamics remain a topic of active investigation</w:t>
      </w:r>
      <w:r>
        <w:rPr>
          <w:vertAlign w:val="superscript"/>
        </w:rPr>
        <w:t>20</w:t>
      </w:r>
      <w:r w:rsidR="00A15EF1">
        <w:rPr>
          <w:vertAlign w:val="superscript"/>
        </w:rPr>
        <w:t>,21</w:t>
      </w:r>
      <w:r>
        <w:t>.</w:t>
      </w:r>
    </w:p>
    <w:p w14:paraId="4555E16E" w14:textId="77777777" w:rsidR="00B67A27" w:rsidRDefault="00B67A27">
      <w:pPr>
        <w:spacing w:line="360" w:lineRule="auto"/>
      </w:pPr>
    </w:p>
    <w:p w14:paraId="0AB60649" w14:textId="2D15DD80" w:rsidR="00B67A27" w:rsidRDefault="00000000">
      <w:pPr>
        <w:spacing w:line="360" w:lineRule="auto"/>
        <w:rPr>
          <w:color w:val="000000"/>
        </w:rPr>
      </w:pPr>
      <w:r>
        <w:t xml:space="preserve">In this study, we delve into the behaviour of a cortical column model under different conditions. We explore how spontaneous activity, feedforward input and feedback input influence the activity of different neuronal populations within the cortical column. This was done </w:t>
      </w:r>
      <w:r w:rsidR="00A15EF1">
        <w:t>by building a novel</w:t>
      </w:r>
      <w:r>
        <w:t xml:space="preserve"> biologically detailed computational model of a cortical column of mouse primary visual cortex V</w:t>
      </w:r>
      <w:r w:rsidR="00A15EF1">
        <w:t>1</w:t>
      </w:r>
      <w:r>
        <w:t xml:space="preserve">. This model incorporates dynamic properties of multiple </w:t>
      </w:r>
      <w:r>
        <w:lastRenderedPageBreak/>
        <w:t xml:space="preserve">postsynaptic </w:t>
      </w:r>
      <w:proofErr w:type="gramStart"/>
      <w:r>
        <w:t>receptors  (</w:t>
      </w:r>
      <w:proofErr w:type="gramEnd"/>
      <w:r>
        <w:t>AMPA, NMDA, and GABA-A receptors), and is tightly constrained by state-of-the-art cortical connectivity data on mouse V1</w:t>
      </w:r>
      <w:r>
        <w:rPr>
          <w:vertAlign w:val="superscript"/>
        </w:rPr>
        <w:t xml:space="preserve">22-23 </w:t>
      </w:r>
      <w:r>
        <w:t>which include cell densities and laminar-specific connectivity patterns across four different cell types (pyramidal neurons and PV, SST and VIP interneurons) and five laminar modules (layers 1, 2/3, 4, 5 and 6). Our simulations show that feedforward and feedback stimuli have opposing impacts on columnar activity, leading to net columnar excitation and inhibition, respectively, in agreement with experimental and other modelling work</w:t>
      </w:r>
      <w:r>
        <w:rPr>
          <w:vertAlign w:val="superscript"/>
        </w:rPr>
        <w:t>17,24–26</w:t>
      </w:r>
      <w:r>
        <w:t>. Furthermore, our model reveals a translaminar inhibitory effect mediated by layer 6 activity, in line with a role in columnar gain control role as suggested by experiments</w:t>
      </w:r>
      <w:r>
        <w:rPr>
          <w:vertAlign w:val="superscript"/>
        </w:rPr>
        <w:t>27,28</w:t>
      </w:r>
      <w:r>
        <w:t>.</w:t>
      </w:r>
      <w:r>
        <w:rPr>
          <w:color w:val="000000"/>
        </w:rPr>
        <w:t xml:space="preserve"> However, our </w:t>
      </w:r>
      <w:r>
        <w:t>model reveals that such inhibition may well be the consequence of complex cortical interactions and not only of the recruitment of local inhibitory cells</w:t>
      </w:r>
      <w:r>
        <w:rPr>
          <w:color w:val="000000"/>
        </w:rPr>
        <w:t xml:space="preserve"> as previously suggested. </w:t>
      </w:r>
      <w:r>
        <w:t>We then stimulated one cell group at a time in distinct states (</w:t>
      </w:r>
      <w:r>
        <w:rPr>
          <w:color w:val="000000"/>
        </w:rPr>
        <w:t>spontaneous, sensory feedforward-driven, feedback-driven, and a state driven by a combination of feedforward and feedback stimuli</w:t>
      </w:r>
      <w:r>
        <w:t xml:space="preserve">) and observed the effects on the other populations. These </w:t>
      </w:r>
      <w:proofErr w:type="spellStart"/>
      <w:r>
        <w:t>pertubational</w:t>
      </w:r>
      <w:proofErr w:type="spellEnd"/>
      <w:r>
        <w:t xml:space="preserve"> experiments reveal multiple group-to-group dependencies which vary across the different states considered, </w:t>
      </w:r>
      <w:r>
        <w:rPr>
          <w:color w:val="000000"/>
        </w:rPr>
        <w:t>with strong feedforward input decreasing overall columnar sensitivity and feedback input modulating interactions linked lateral, inter-columnar communication</w:t>
      </w:r>
      <w:r>
        <w:t>. In addition, our findings proved the distinctive roles of inhibitory neurons in network dynamics. For instance, our model predicts that in an experimental setting with strong top-down modulation of V1—such as input to excitatory neurons in layer 5—providing stimuli to different inhibitory neurons in layer 6 will induce contrasting responses in the E2/3 neurons, depending on the specific inhibitory subgroup targeted. This model illuminate the complex interplay between different types of inputs and their impact on cortical dynamics and it can be used as a predictive tool to guide and design experiments. Moreover, our results reveal that when the same group is stimulated, the network's response can vary significantly based on its initial state.</w:t>
      </w:r>
    </w:p>
    <w:p w14:paraId="041BD047" w14:textId="77777777" w:rsidR="00B67A27" w:rsidRDefault="00B67A27">
      <w:pPr>
        <w:spacing w:line="360" w:lineRule="auto"/>
      </w:pPr>
    </w:p>
    <w:p w14:paraId="3A11D849" w14:textId="77777777" w:rsidR="00B67A27" w:rsidRDefault="00000000">
      <w:pPr>
        <w:spacing w:line="360" w:lineRule="auto"/>
        <w:rPr>
          <w:b/>
          <w:sz w:val="28"/>
          <w:szCs w:val="28"/>
        </w:rPr>
      </w:pPr>
      <w:r>
        <w:rPr>
          <w:b/>
          <w:sz w:val="28"/>
          <w:szCs w:val="28"/>
        </w:rPr>
        <w:t>Results</w:t>
      </w:r>
    </w:p>
    <w:p w14:paraId="59A32D9A" w14:textId="77777777" w:rsidR="00B67A27" w:rsidRDefault="00000000">
      <w:pPr>
        <w:spacing w:line="360" w:lineRule="auto"/>
        <w:rPr>
          <w:del w:id="10" w:author="Giulia Moreni" w:date="2024-09-12T11:57:00Z"/>
          <w:b/>
          <w:u w:val="single"/>
        </w:rPr>
      </w:pPr>
      <w:r>
        <w:t xml:space="preserve">We begin by describing our cortical column model, sketched in Fig. 1A. We consider a network of 5,000 spiking neurons which are distributed across five laminar modules, four of which </w:t>
      </w:r>
      <w:r>
        <w:lastRenderedPageBreak/>
        <w:t>(layers 2/3, 4, 5 and 6) contain pyramidal neurons as well as PV, SST and VIP cells, and one of which (layer 1) contains only VIP cells. For laminar modules with multiple cell types, about 85% of the cells are pyramidal neurons and the remaining 15% are inhibitory interneurons –with the precise proportion of each inhibitory cell type in each layer given by anatomical data</w:t>
      </w:r>
      <w:r>
        <w:rPr>
          <w:vertAlign w:val="superscript"/>
        </w:rPr>
        <w:t>23</w:t>
      </w:r>
      <w:r>
        <w:t xml:space="preserve"> and depicted in Fig. 1A as the relative size of the respective inhibitory population</w:t>
      </w:r>
      <w:ins w:id="11" w:author="Giulia Moreni" w:date="2024-09-12T11:57:00Z">
        <w:r>
          <w:t>.</w:t>
        </w:r>
      </w:ins>
      <w:r>
        <w:t xml:space="preserve"> </w:t>
      </w:r>
      <w:del w:id="12" w:author="Giulia Moreni" w:date="2024-09-12T11:57:00Z">
        <w:r>
          <w:delText>(see Moreni et al.</w:delText>
        </w:r>
        <w:r>
          <w:rPr>
            <w:vertAlign w:val="superscript"/>
          </w:rPr>
          <w:delText>9</w:delText>
        </w:r>
        <w:r>
          <w:delText>).</w:delText>
        </w:r>
      </w:del>
    </w:p>
    <w:p w14:paraId="641958EA" w14:textId="77777777" w:rsidR="00B67A27" w:rsidRDefault="00000000">
      <w:pPr>
        <w:spacing w:line="360" w:lineRule="auto"/>
        <w:rPr>
          <w:b/>
          <w:u w:val="single"/>
        </w:rPr>
        <w:pPrChange w:id="13" w:author="Giulia Moreni" w:date="2024-09-12T11:57:00Z">
          <w:pPr>
            <w:spacing w:line="360" w:lineRule="auto"/>
            <w:jc w:val="center"/>
          </w:pPr>
        </w:pPrChange>
      </w:pPr>
      <w:r>
        <w:rPr>
          <w:i/>
          <w:noProof/>
          <w:color w:val="44546A"/>
          <w:sz w:val="18"/>
          <w:szCs w:val="18"/>
        </w:rPr>
        <w:drawing>
          <wp:inline distT="114300" distB="114300" distL="114300" distR="114300" wp14:anchorId="60A95550" wp14:editId="5B3AC516">
            <wp:extent cx="5943600" cy="3937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3937000"/>
                    </a:xfrm>
                    <a:prstGeom prst="rect">
                      <a:avLst/>
                    </a:prstGeom>
                    <a:ln/>
                  </pic:spPr>
                </pic:pic>
              </a:graphicData>
            </a:graphic>
          </wp:inline>
        </w:drawing>
      </w:r>
    </w:p>
    <w:p w14:paraId="3B74FF65" w14:textId="77777777" w:rsidR="00B67A27" w:rsidRDefault="00000000">
      <w:pPr>
        <w:spacing w:after="200" w:line="360" w:lineRule="auto"/>
        <w:rPr>
          <w:i/>
          <w:color w:val="44546A"/>
          <w:sz w:val="18"/>
          <w:szCs w:val="18"/>
        </w:rPr>
      </w:pPr>
      <w:r>
        <w:rPr>
          <w:i/>
          <w:color w:val="44546A"/>
          <w:sz w:val="18"/>
          <w:szCs w:val="18"/>
        </w:rPr>
        <w:t>Figure 1: (A) Sketch of the cortical column model. In layers 2/3, 4, 5, and 6 an excitatory population E (red triangles) and 3 types of inhibitory population (PV, SST, VIP cells as blue, green, orange circles: P, S and V, respectively) are present. In layer 1 only VIP cells are present. The size of the circles in the top-left panel represents the relative size of the inhibitory populations. Connections between groups are not shown in the top left diagram; the zoomed-in schematic to the right shows inter-population connectivity and postsynaptic receptors (AMPA, GABA</w:t>
      </w:r>
      <w:r>
        <w:rPr>
          <w:i/>
          <w:color w:val="44546A"/>
          <w:sz w:val="18"/>
          <w:szCs w:val="18"/>
          <w:vertAlign w:val="subscript"/>
        </w:rPr>
        <w:t>A</w:t>
      </w:r>
      <w:r>
        <w:rPr>
          <w:i/>
          <w:color w:val="44546A"/>
          <w:sz w:val="18"/>
          <w:szCs w:val="18"/>
        </w:rPr>
        <w:t>, NMDA) involved. The connectivity matrix is shown at the right</w:t>
      </w:r>
      <w:ins w:id="14" w:author="Giulia Moreni" w:date="2024-09-09T09:27:00Z">
        <w:r>
          <w:rPr>
            <w:i/>
            <w:color w:val="44546A"/>
            <w:sz w:val="18"/>
            <w:szCs w:val="18"/>
          </w:rPr>
          <w:t xml:space="preserve"> and visualized in the network-like sketch</w:t>
        </w:r>
      </w:ins>
      <w:r>
        <w:rPr>
          <w:i/>
          <w:color w:val="44546A"/>
          <w:sz w:val="18"/>
          <w:szCs w:val="18"/>
        </w:rPr>
        <w:t>. (B)-(D) Network in three different states. (B) Spontaneous (resting) condition. Simulated firing rates match experimental firing rates</w:t>
      </w:r>
      <w:r>
        <w:rPr>
          <w:sz w:val="18"/>
          <w:szCs w:val="18"/>
          <w:vertAlign w:val="superscript"/>
        </w:rPr>
        <w:t>21</w:t>
      </w:r>
      <w:r>
        <w:rPr>
          <w:i/>
          <w:color w:val="44546A"/>
          <w:sz w:val="18"/>
          <w:szCs w:val="18"/>
        </w:rPr>
        <w:t xml:space="preserve">. (C) Feedforward-driven condition (i.e., with excitatory input to L4 </w:t>
      </w:r>
      <w:del w:id="15" w:author="Giulia Moreni" w:date="2024-09-09T09:28:00Z">
        <w:r>
          <w:rPr>
            <w:i/>
            <w:color w:val="44546A"/>
            <w:sz w:val="18"/>
            <w:szCs w:val="18"/>
          </w:rPr>
          <w:delText xml:space="preserve">pyramidal </w:delText>
        </w:r>
      </w:del>
      <w:r>
        <w:rPr>
          <w:i/>
          <w:color w:val="44546A"/>
          <w:sz w:val="18"/>
          <w:szCs w:val="18"/>
        </w:rPr>
        <w:t xml:space="preserve">cells). At 700ms an constant input of </w:t>
      </w:r>
      <w:del w:id="16" w:author="Giulia Moreni" w:date="2024-09-09T09:28:00Z">
        <w:r>
          <w:rPr>
            <w:i/>
            <w:color w:val="44546A"/>
            <w:sz w:val="18"/>
            <w:szCs w:val="18"/>
          </w:rPr>
          <w:delText>30</w:delText>
        </w:r>
      </w:del>
      <w:proofErr w:type="gramStart"/>
      <w:ins w:id="17" w:author="Giulia Moreni" w:date="2024-09-09T09:28:00Z">
        <w:r>
          <w:rPr>
            <w:i/>
            <w:color w:val="44546A"/>
            <w:sz w:val="18"/>
            <w:szCs w:val="18"/>
          </w:rPr>
          <w:t xml:space="preserve">150 </w:t>
        </w:r>
      </w:ins>
      <w:r>
        <w:rPr>
          <w:i/>
          <w:color w:val="44546A"/>
          <w:sz w:val="18"/>
          <w:szCs w:val="18"/>
        </w:rPr>
        <w:t xml:space="preserve"> </w:t>
      </w:r>
      <w:proofErr w:type="spellStart"/>
      <w:r>
        <w:rPr>
          <w:i/>
          <w:color w:val="44546A"/>
          <w:sz w:val="18"/>
          <w:szCs w:val="18"/>
        </w:rPr>
        <w:t>pA</w:t>
      </w:r>
      <w:proofErr w:type="spellEnd"/>
      <w:proofErr w:type="gramEnd"/>
      <w:r>
        <w:rPr>
          <w:i/>
          <w:color w:val="44546A"/>
          <w:sz w:val="18"/>
          <w:szCs w:val="18"/>
        </w:rPr>
        <w:t xml:space="preserve"> is injected to </w:t>
      </w:r>
      <w:del w:id="18" w:author="Giulia Moreni" w:date="2024-09-09T09:29:00Z">
        <w:r>
          <w:rPr>
            <w:i/>
            <w:color w:val="44546A"/>
            <w:sz w:val="18"/>
            <w:szCs w:val="18"/>
          </w:rPr>
          <w:delText>all</w:delText>
        </w:r>
      </w:del>
      <w:ins w:id="19" w:author="Giulia Moreni" w:date="2024-09-09T09:29:00Z">
        <w:r>
          <w:rPr>
            <w:i/>
            <w:color w:val="44546A"/>
            <w:sz w:val="18"/>
            <w:szCs w:val="18"/>
          </w:rPr>
          <w:t>25% of</w:t>
        </w:r>
      </w:ins>
      <w:r>
        <w:rPr>
          <w:i/>
          <w:color w:val="44546A"/>
          <w:sz w:val="18"/>
          <w:szCs w:val="18"/>
        </w:rPr>
        <w:t xml:space="preserve"> L4 pyramidal cells</w:t>
      </w:r>
      <w:ins w:id="20" w:author="Giulia Moreni" w:date="2024-09-09T09:29:00Z">
        <w:r>
          <w:rPr>
            <w:i/>
            <w:color w:val="44546A"/>
            <w:sz w:val="18"/>
            <w:szCs w:val="18"/>
          </w:rPr>
          <w:t xml:space="preserve"> and 5% of PV cells.</w:t>
        </w:r>
      </w:ins>
      <w:r>
        <w:rPr>
          <w:i/>
          <w:color w:val="44546A"/>
          <w:sz w:val="18"/>
          <w:szCs w:val="18"/>
        </w:rPr>
        <w:t xml:space="preserve"> </w:t>
      </w:r>
      <w:del w:id="21" w:author="Giulia Moreni" w:date="2024-09-09T09:29:00Z">
        <w:r>
          <w:rPr>
            <w:i/>
            <w:color w:val="44546A"/>
            <w:sz w:val="18"/>
            <w:szCs w:val="18"/>
          </w:rPr>
          <w:delText>and</w:delText>
        </w:r>
      </w:del>
      <w:r>
        <w:rPr>
          <w:i/>
          <w:color w:val="44546A"/>
          <w:sz w:val="18"/>
          <w:szCs w:val="18"/>
        </w:rPr>
        <w:t xml:space="preserve"> </w:t>
      </w:r>
      <w:ins w:id="22" w:author="Giulia Moreni" w:date="2024-09-09T09:29:00Z">
        <w:r>
          <w:rPr>
            <w:i/>
            <w:color w:val="44546A"/>
            <w:sz w:val="18"/>
            <w:szCs w:val="18"/>
          </w:rPr>
          <w:t>E</w:t>
        </w:r>
      </w:ins>
      <w:del w:id="23" w:author="Giulia Moreni" w:date="2024-09-09T09:29:00Z">
        <w:r>
          <w:rPr>
            <w:i/>
            <w:color w:val="44546A"/>
            <w:sz w:val="18"/>
            <w:szCs w:val="18"/>
          </w:rPr>
          <w:delText>e</w:delText>
        </w:r>
      </w:del>
      <w:r>
        <w:rPr>
          <w:i/>
          <w:color w:val="44546A"/>
          <w:sz w:val="18"/>
          <w:szCs w:val="18"/>
        </w:rPr>
        <w:t xml:space="preserve">xcitatory neurons in all layers increase their activity. (D) One feedback-driven condition (i.e., with excitatory </w:t>
      </w:r>
      <w:del w:id="24" w:author="Giulia Moreni" w:date="2024-09-09T09:29:00Z">
        <w:r>
          <w:rPr>
            <w:i/>
            <w:color w:val="44546A"/>
            <w:sz w:val="18"/>
            <w:szCs w:val="18"/>
          </w:rPr>
          <w:delText>30 pA</w:delText>
        </w:r>
      </w:del>
      <w:r>
        <w:rPr>
          <w:i/>
          <w:color w:val="44546A"/>
          <w:sz w:val="18"/>
          <w:szCs w:val="18"/>
        </w:rPr>
        <w:t xml:space="preserve"> input to L5 pyramidal cells). At 700ms an input</w:t>
      </w:r>
      <w:ins w:id="25" w:author="Giulia Moreni" w:date="2024-09-09T09:30:00Z">
        <w:r>
          <w:rPr>
            <w:i/>
            <w:color w:val="44546A"/>
            <w:sz w:val="18"/>
            <w:szCs w:val="18"/>
          </w:rPr>
          <w:t xml:space="preserve"> of 150pA is injected to 25% </w:t>
        </w:r>
        <w:proofErr w:type="gramStart"/>
        <w:r>
          <w:rPr>
            <w:i/>
            <w:color w:val="44546A"/>
            <w:sz w:val="18"/>
            <w:szCs w:val="18"/>
          </w:rPr>
          <w:t>of  pyramidal</w:t>
        </w:r>
        <w:proofErr w:type="gramEnd"/>
        <w:r>
          <w:rPr>
            <w:i/>
            <w:color w:val="44546A"/>
            <w:sz w:val="18"/>
            <w:szCs w:val="18"/>
          </w:rPr>
          <w:t xml:space="preserve"> cells and 5% of PV cells</w:t>
        </w:r>
      </w:ins>
      <w:r>
        <w:rPr>
          <w:i/>
          <w:color w:val="44546A"/>
          <w:sz w:val="18"/>
          <w:szCs w:val="18"/>
        </w:rPr>
        <w:t xml:space="preserve"> </w:t>
      </w:r>
      <w:del w:id="26" w:author="Giulia Moreni" w:date="2024-09-09T09:30:00Z">
        <w:r>
          <w:rPr>
            <w:i/>
            <w:color w:val="44546A"/>
            <w:sz w:val="18"/>
            <w:szCs w:val="18"/>
          </w:rPr>
          <w:delText>is injected</w:delText>
        </w:r>
      </w:del>
      <w:r>
        <w:rPr>
          <w:i/>
          <w:color w:val="44546A"/>
          <w:sz w:val="18"/>
          <w:szCs w:val="18"/>
        </w:rPr>
        <w:t xml:space="preserve"> in L5, and excitatory neurons in all other layers decrease their activity while interneurons in layer 6 increase their firing.</w:t>
      </w:r>
    </w:p>
    <w:p w14:paraId="12769F3C" w14:textId="77777777" w:rsidR="00B67A27" w:rsidRPr="00F77C2A" w:rsidRDefault="00000000">
      <w:pPr>
        <w:pStyle w:val="Heading3"/>
        <w:keepNext w:val="0"/>
        <w:keepLines w:val="0"/>
        <w:shd w:val="clear" w:color="auto" w:fill="FFFFFF"/>
        <w:spacing w:before="220" w:after="220" w:line="376" w:lineRule="auto"/>
        <w:rPr>
          <w:ins w:id="27" w:author="Giulia Moreni" w:date="2024-09-11T19:20:00Z"/>
          <w:iCs/>
          <w:color w:val="44546A"/>
          <w:sz w:val="24"/>
          <w:szCs w:val="24"/>
        </w:rPr>
      </w:pPr>
      <w:bookmarkStart w:id="28" w:name="_2pvy6dbjx6hf" w:colFirst="0" w:colLast="0"/>
      <w:bookmarkEnd w:id="28"/>
      <w:ins w:id="29" w:author="Giulia Moreni" w:date="2024-09-11T19:20:00Z">
        <w:r w:rsidRPr="00F77C2A">
          <w:rPr>
            <w:iCs/>
            <w:color w:val="44546A"/>
            <w:sz w:val="24"/>
            <w:szCs w:val="24"/>
          </w:rPr>
          <w:t>Spontaneous cell type and layer-specific activity</w:t>
        </w:r>
      </w:ins>
    </w:p>
    <w:p w14:paraId="6BC77698" w14:textId="4798315E" w:rsidR="00B67A27" w:rsidRPr="00F77C2A" w:rsidRDefault="00000000">
      <w:pPr>
        <w:shd w:val="clear" w:color="auto" w:fill="FFFFFF"/>
        <w:spacing w:after="220" w:line="360" w:lineRule="auto"/>
        <w:rPr>
          <w:ins w:id="30" w:author="Giulia Moreni" w:date="2024-09-11T19:20:00Z"/>
          <w:iCs/>
          <w:color w:val="44546A"/>
        </w:rPr>
      </w:pPr>
      <w:ins w:id="31" w:author="Giulia Moreni" w:date="2024-09-11T19:20:00Z">
        <w:r w:rsidRPr="00F77C2A">
          <w:rPr>
            <w:iCs/>
            <w:color w:val="44546A"/>
          </w:rPr>
          <w:lastRenderedPageBreak/>
          <w:t xml:space="preserve">To match the spontaneous firing rates of all cell types observed in vivo, we adjusted the global scaling value for the entire connectivity and the cell-specific background inputs to the column, </w:t>
        </w:r>
        <w:proofErr w:type="gramStart"/>
        <w:r w:rsidRPr="00F77C2A">
          <w:rPr>
            <w:iCs/>
            <w:color w:val="44546A"/>
          </w:rPr>
          <w:t>similar to</w:t>
        </w:r>
        <w:proofErr w:type="gramEnd"/>
        <w:r w:rsidRPr="00F77C2A">
          <w:rPr>
            <w:iCs/>
            <w:color w:val="44546A"/>
          </w:rPr>
          <w:t xml:space="preserve"> previous work</w:t>
        </w:r>
        <w:r w:rsidRPr="00F77C2A">
          <w:rPr>
            <w:iCs/>
            <w:vertAlign w:val="superscript"/>
          </w:rPr>
          <w:t>59,60</w:t>
        </w:r>
        <w:r w:rsidRPr="00F77C2A">
          <w:rPr>
            <w:iCs/>
            <w:color w:val="44546A"/>
          </w:rPr>
          <w:t>. The resulting simulated spontaneous</w:t>
        </w:r>
      </w:ins>
      <w:ins w:id="32" w:author="Jorge Mejias" w:date="2024-09-15T19:10:00Z" w16du:dateUtc="2024-09-15T17:10:00Z">
        <w:r w:rsidR="00CD2F2F">
          <w:rPr>
            <w:iCs/>
            <w:color w:val="44546A"/>
          </w:rPr>
          <w:t xml:space="preserve">, feedforward-evoked </w:t>
        </w:r>
      </w:ins>
      <w:ins w:id="33" w:author="Jorge Mejias" w:date="2024-09-15T19:11:00Z" w16du:dateUtc="2024-09-15T17:11:00Z">
        <w:r w:rsidR="00CD2F2F">
          <w:rPr>
            <w:iCs/>
            <w:color w:val="44546A"/>
          </w:rPr>
          <w:t>and feedback-evoked</w:t>
        </w:r>
      </w:ins>
      <w:ins w:id="34" w:author="Giulia Moreni" w:date="2024-09-11T19:20:00Z">
        <w:r w:rsidRPr="00F77C2A">
          <w:rPr>
            <w:iCs/>
            <w:color w:val="44546A"/>
          </w:rPr>
          <w:t xml:space="preserve"> spiking activity in the cortical column is displayed as a raster plot in Fig. 1B. </w:t>
        </w:r>
      </w:ins>
      <w:ins w:id="35" w:author="Jorge Mejias" w:date="2024-09-15T19:11:00Z" w16du:dateUtc="2024-09-15T17:11:00Z">
        <w:r w:rsidR="00CD2F2F">
          <w:rPr>
            <w:iCs/>
            <w:color w:val="44546A"/>
          </w:rPr>
          <w:t>In the spontaneous state, f</w:t>
        </w:r>
      </w:ins>
      <w:ins w:id="36" w:author="Giulia Moreni" w:date="2024-09-11T19:20:00Z">
        <w:r w:rsidRPr="00F77C2A">
          <w:rPr>
            <w:iCs/>
            <w:color w:val="44546A"/>
          </w:rPr>
          <w:t>or all cell types in our model, asynchronous irregular activity patterns were obtained, with firing rate levels matching quite closely those observed in vivo (Fig. 2A). The activity varied s</w:t>
        </w:r>
      </w:ins>
      <w:ins w:id="37" w:author="Jorge Mejias" w:date="2024-09-15T19:12:00Z" w16du:dateUtc="2024-09-15T17:12:00Z">
        <w:r w:rsidR="00CD2F2F">
          <w:rPr>
            <w:iCs/>
            <w:color w:val="44546A"/>
          </w:rPr>
          <w:t>ubstantial</w:t>
        </w:r>
      </w:ins>
      <w:ins w:id="38" w:author="Giulia Moreni" w:date="2024-09-11T19:20:00Z">
        <w:r w:rsidRPr="00F77C2A">
          <w:rPr>
            <w:iCs/>
            <w:color w:val="44546A"/>
          </w:rPr>
          <w:t>ly across layers and cell types. Across all layers, pyramidal neurons exhibited the lowest firing rates in their laminar module, with mean firing rates around 2 Hz for layer 5 and below or close to 1 Hz for other layers, in agreement with experimental data</w:t>
        </w:r>
        <w:r w:rsidRPr="00F77C2A">
          <w:rPr>
            <w:iCs/>
            <w:vertAlign w:val="superscript"/>
          </w:rPr>
          <w:t>23</w:t>
        </w:r>
        <w:r w:rsidRPr="00F77C2A">
          <w:rPr>
            <w:iCs/>
            <w:color w:val="44546A"/>
          </w:rPr>
          <w:t>. In all layers, firing rates of inhibitory cells exceeded those of excitatory cells, except for VIP cells in layer 4. This sets the columnar model in an inhibition-dominated regime with a basal pattern of asynchronous firing</w:t>
        </w:r>
        <w:r w:rsidRPr="00F77C2A">
          <w:rPr>
            <w:iCs/>
            <w:vertAlign w:val="superscript"/>
          </w:rPr>
          <w:t>61</w:t>
        </w:r>
        <w:r w:rsidRPr="00F77C2A">
          <w:rPr>
            <w:iCs/>
            <w:color w:val="44546A"/>
          </w:rPr>
          <w:t>.</w:t>
        </w:r>
      </w:ins>
    </w:p>
    <w:p w14:paraId="5E1D8F17" w14:textId="77777777" w:rsidR="00B67A27" w:rsidRPr="00B67A27" w:rsidRDefault="00000000">
      <w:pPr>
        <w:rPr>
          <w:ins w:id="39" w:author="Giulia Moreni" w:date="2024-09-11T19:20:00Z"/>
          <w:rPrChange w:id="40" w:author="Giulia Moreni" w:date="2024-09-11T19:20:00Z">
            <w:rPr>
              <w:ins w:id="41" w:author="Giulia Moreni" w:date="2024-09-11T19:20:00Z"/>
              <w:i/>
              <w:color w:val="44546A"/>
              <w:sz w:val="18"/>
              <w:szCs w:val="18"/>
            </w:rPr>
          </w:rPrChange>
        </w:rPr>
      </w:pPr>
      <w:ins w:id="42" w:author="Giulia Moreni" w:date="2024-09-11T19:20:00Z">
        <w:r>
          <w:rPr>
            <w:noProof/>
            <w:rPrChange w:id="43" w:author="Giulia Moreni" w:date="2024-09-11T19:20:00Z">
              <w:rPr>
                <w:i/>
                <w:noProof/>
                <w:color w:val="44546A"/>
                <w:sz w:val="18"/>
                <w:szCs w:val="18"/>
              </w:rPr>
            </w:rPrChange>
          </w:rPr>
          <w:drawing>
            <wp:inline distT="114300" distB="114300" distL="114300" distR="114300" wp14:anchorId="78A7D3D3" wp14:editId="59764900">
              <wp:extent cx="5943600" cy="3886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886200"/>
                      </a:xfrm>
                      <a:prstGeom prst="rect">
                        <a:avLst/>
                      </a:prstGeom>
                      <a:ln/>
                    </pic:spPr>
                  </pic:pic>
                </a:graphicData>
              </a:graphic>
            </wp:inline>
          </w:drawing>
        </w:r>
      </w:ins>
    </w:p>
    <w:p w14:paraId="2F075886" w14:textId="77777777" w:rsidR="00B67A27" w:rsidRPr="00B67A27" w:rsidRDefault="00B67A27">
      <w:pPr>
        <w:rPr>
          <w:ins w:id="44" w:author="Giulia Moreni" w:date="2024-09-11T19:20:00Z"/>
          <w:rPrChange w:id="45" w:author="Giulia Moreni" w:date="2024-09-11T19:20:00Z">
            <w:rPr>
              <w:ins w:id="46" w:author="Giulia Moreni" w:date="2024-09-11T19:20:00Z"/>
              <w:i/>
              <w:color w:val="44546A"/>
              <w:sz w:val="18"/>
              <w:szCs w:val="18"/>
            </w:rPr>
          </w:rPrChange>
        </w:rPr>
      </w:pPr>
    </w:p>
    <w:p w14:paraId="47DBC720" w14:textId="77777777" w:rsidR="00B67A27" w:rsidRPr="00F77C2A" w:rsidRDefault="00000000">
      <w:pPr>
        <w:spacing w:line="276" w:lineRule="auto"/>
        <w:rPr>
          <w:ins w:id="47" w:author="Giulia Moreni" w:date="2024-09-11T19:20:00Z"/>
          <w:i/>
          <w:iCs/>
          <w:sz w:val="18"/>
          <w:szCs w:val="18"/>
          <w:rPrChange w:id="48" w:author="Giulia Moreni" w:date="2024-09-11T19:20:00Z">
            <w:rPr>
              <w:ins w:id="49" w:author="Giulia Moreni" w:date="2024-09-11T19:20:00Z"/>
              <w:i/>
              <w:color w:val="44546A"/>
              <w:sz w:val="18"/>
              <w:szCs w:val="18"/>
            </w:rPr>
          </w:rPrChange>
        </w:rPr>
      </w:pPr>
      <w:ins w:id="50" w:author="Giulia Moreni" w:date="2024-09-11T19:20:00Z">
        <w:r w:rsidRPr="00F77C2A">
          <w:rPr>
            <w:i/>
            <w:iCs/>
            <w:sz w:val="18"/>
            <w:szCs w:val="18"/>
            <w:rPrChange w:id="51" w:author="Giulia Moreni" w:date="2024-09-11T19:20:00Z">
              <w:rPr>
                <w:i/>
                <w:color w:val="44546A"/>
                <w:sz w:val="18"/>
                <w:szCs w:val="18"/>
              </w:rPr>
            </w:rPrChange>
          </w:rPr>
          <w:t xml:space="preserve">Figure 2: Spontaneous cell-type specific activity in the columnar model. (A) Mean firing rates for each model population (full bars, standard deviation computed over 10 network realisations or initializations) vs experiment (dashed bars). (B) Boxplot of single-unit firing rates in the model. Circles show outliers, black triangles indicate the mean firing rate of the population, and </w:t>
        </w:r>
        <w:r w:rsidRPr="00F77C2A">
          <w:rPr>
            <w:i/>
            <w:iCs/>
            <w:sz w:val="18"/>
            <w:szCs w:val="18"/>
            <w:rPrChange w:id="52" w:author="Giulia Moreni" w:date="2024-09-11T19:20:00Z">
              <w:rPr>
                <w:i/>
                <w:color w:val="44546A"/>
                <w:sz w:val="18"/>
                <w:szCs w:val="18"/>
              </w:rPr>
            </w:rPrChange>
          </w:rPr>
          <w:lastRenderedPageBreak/>
          <w:t>black vertical lines in each box indicate the median. (C) Left: Irregularity of single-unit spike trains quantified by the coefficient of variation of the inter-spike intervals. Right: Synchrony of multi-neuron spiking activity quantified by membrane potential traces.</w:t>
        </w:r>
      </w:ins>
    </w:p>
    <w:p w14:paraId="5572E42D" w14:textId="77777777" w:rsidR="00B67A27" w:rsidRPr="00B67A27" w:rsidRDefault="00B67A27">
      <w:pPr>
        <w:spacing w:line="276" w:lineRule="auto"/>
        <w:rPr>
          <w:ins w:id="53" w:author="Giulia Moreni" w:date="2024-09-11T19:20:00Z"/>
          <w:rPrChange w:id="54" w:author="Giulia Moreni" w:date="2024-09-11T19:20:00Z">
            <w:rPr>
              <w:ins w:id="55" w:author="Giulia Moreni" w:date="2024-09-11T19:20:00Z"/>
              <w:i/>
              <w:color w:val="44546A"/>
              <w:sz w:val="18"/>
              <w:szCs w:val="18"/>
            </w:rPr>
          </w:rPrChange>
        </w:rPr>
      </w:pPr>
    </w:p>
    <w:p w14:paraId="33A86C1D" w14:textId="77777777" w:rsidR="00B67A27" w:rsidRPr="00B67A27" w:rsidRDefault="00000000">
      <w:pPr>
        <w:shd w:val="clear" w:color="auto" w:fill="FFFFFF"/>
        <w:spacing w:after="220" w:line="360" w:lineRule="auto"/>
        <w:rPr>
          <w:ins w:id="56" w:author="Giulia Moreni" w:date="2024-09-11T19:20:00Z"/>
          <w:rPrChange w:id="57" w:author="Giulia Moreni" w:date="2024-09-11T19:20:00Z">
            <w:rPr>
              <w:ins w:id="58" w:author="Giulia Moreni" w:date="2024-09-11T19:20:00Z"/>
              <w:i/>
              <w:color w:val="44546A"/>
              <w:sz w:val="18"/>
              <w:szCs w:val="18"/>
            </w:rPr>
          </w:rPrChange>
        </w:rPr>
      </w:pPr>
      <w:ins w:id="59" w:author="Giulia Moreni" w:date="2024-09-11T19:20:00Z">
        <w:r>
          <w:rPr>
            <w:rPrChange w:id="60" w:author="Giulia Moreni" w:date="2024-09-11T19:20:00Z">
              <w:rPr>
                <w:i/>
                <w:color w:val="44546A"/>
                <w:sz w:val="18"/>
                <w:szCs w:val="18"/>
              </w:rPr>
            </w:rPrChange>
          </w:rPr>
          <w:t xml:space="preserve">In addition to the heterogeneity in firing rates found between layers and cell types, </w:t>
        </w:r>
        <w:proofErr w:type="gramStart"/>
        <w:r>
          <w:rPr>
            <w:rPrChange w:id="61" w:author="Giulia Moreni" w:date="2024-09-11T19:20:00Z">
              <w:rPr>
                <w:i/>
                <w:color w:val="44546A"/>
                <w:sz w:val="18"/>
                <w:szCs w:val="18"/>
              </w:rPr>
            </w:rPrChange>
          </w:rPr>
          <w:t>single-neuron</w:t>
        </w:r>
        <w:proofErr w:type="gramEnd"/>
        <w:r>
          <w:rPr>
            <w:rPrChange w:id="62" w:author="Giulia Moreni" w:date="2024-09-11T19:20:00Z">
              <w:rPr>
                <w:i/>
                <w:color w:val="44546A"/>
                <w:sz w:val="18"/>
                <w:szCs w:val="18"/>
              </w:rPr>
            </w:rPrChange>
          </w:rPr>
          <w:t xml:space="preserve"> firing rates within the same population also displayed substantial variability (Fig. 2B). For example, some pyramidal neurons in layer 2/3 fired at 2 Hz, while </w:t>
        </w:r>
        <w:proofErr w:type="gramStart"/>
        <w:r>
          <w:rPr>
            <w:rPrChange w:id="63" w:author="Giulia Moreni" w:date="2024-09-11T19:20:00Z">
              <w:rPr>
                <w:i/>
                <w:color w:val="44546A"/>
                <w:sz w:val="18"/>
                <w:szCs w:val="18"/>
              </w:rPr>
            </w:rPrChange>
          </w:rPr>
          <w:t>the majority of</w:t>
        </w:r>
        <w:proofErr w:type="gramEnd"/>
        <w:r>
          <w:rPr>
            <w:rPrChange w:id="64" w:author="Giulia Moreni" w:date="2024-09-11T19:20:00Z">
              <w:rPr>
                <w:i/>
                <w:color w:val="44546A"/>
                <w:sz w:val="18"/>
                <w:szCs w:val="18"/>
              </w:rPr>
            </w:rPrChange>
          </w:rPr>
          <w:t xml:space="preserve"> them were rather quiescent, emitting less than one spike per second. This </w:t>
        </w:r>
        <w:proofErr w:type="gramStart"/>
        <w:r>
          <w:rPr>
            <w:rPrChange w:id="65" w:author="Giulia Moreni" w:date="2024-09-11T19:20:00Z">
              <w:rPr>
                <w:i/>
                <w:color w:val="44546A"/>
                <w:sz w:val="18"/>
                <w:szCs w:val="18"/>
              </w:rPr>
            </w:rPrChange>
          </w:rPr>
          <w:t>is in agreement</w:t>
        </w:r>
        <w:proofErr w:type="gramEnd"/>
        <w:r>
          <w:rPr>
            <w:rPrChange w:id="66" w:author="Giulia Moreni" w:date="2024-09-11T19:20:00Z">
              <w:rPr>
                <w:i/>
                <w:color w:val="44546A"/>
                <w:sz w:val="18"/>
                <w:szCs w:val="18"/>
              </w:rPr>
            </w:rPrChange>
          </w:rPr>
          <w:t xml:space="preserve"> with previous findings</w:t>
        </w:r>
        <w:r w:rsidRPr="007C17F8">
          <w:rPr>
            <w:vertAlign w:val="superscript"/>
          </w:rPr>
          <w:t>60</w:t>
        </w:r>
        <w:r>
          <w:rPr>
            <w:rPrChange w:id="67" w:author="Giulia Moreni" w:date="2024-09-11T19:20:00Z">
              <w:rPr>
                <w:i/>
                <w:color w:val="44546A"/>
                <w:sz w:val="18"/>
                <w:szCs w:val="18"/>
              </w:rPr>
            </w:rPrChange>
          </w:rPr>
          <w:t>. Overall, single-unit activity was quite irregular, with the mean of the single-unit coefficients of variation of the inter-spike intervals of all cell types being &gt;0.5 (Fig. 2C, left panel) and membrane potential traces</w:t>
        </w:r>
        <w:r>
          <w:rPr>
            <w:rPrChange w:id="68" w:author="Giulia Moreni" w:date="2024-09-11T19:20:00Z">
              <w:rPr>
                <w:vertAlign w:val="superscript"/>
              </w:rPr>
            </w:rPrChange>
          </w:rPr>
          <w:t>62</w:t>
        </w:r>
        <w:r>
          <w:rPr>
            <w:rPrChange w:id="69" w:author="Giulia Moreni" w:date="2024-09-11T19:20:00Z">
              <w:rPr>
                <w:i/>
                <w:color w:val="44546A"/>
                <w:sz w:val="18"/>
                <w:szCs w:val="18"/>
              </w:rPr>
            </w:rPrChange>
          </w:rPr>
          <w:t xml:space="preserve"> displaying a rather marked asynchrony, measured using standard procedures</w:t>
        </w:r>
        <w:r w:rsidRPr="007C17F8">
          <w:rPr>
            <w:vertAlign w:val="superscript"/>
          </w:rPr>
          <w:t>62</w:t>
        </w:r>
        <w:r>
          <w:rPr>
            <w:rPrChange w:id="70" w:author="Giulia Moreni" w:date="2024-09-11T19:20:00Z">
              <w:rPr>
                <w:i/>
                <w:color w:val="44546A"/>
                <w:sz w:val="18"/>
                <w:szCs w:val="18"/>
              </w:rPr>
            </w:rPrChange>
          </w:rPr>
          <w:t>.</w:t>
        </w:r>
      </w:ins>
    </w:p>
    <w:p w14:paraId="5F485F3D" w14:textId="77777777" w:rsidR="00B67A27" w:rsidRPr="00B67A27" w:rsidRDefault="00000000">
      <w:pPr>
        <w:shd w:val="clear" w:color="auto" w:fill="FFFFFF"/>
        <w:spacing w:after="220" w:line="360" w:lineRule="auto"/>
        <w:rPr>
          <w:ins w:id="71" w:author="Giulia Moreni" w:date="2024-09-11T19:20:00Z"/>
          <w:rPrChange w:id="72" w:author="Giulia Moreni" w:date="2024-09-11T19:20:00Z">
            <w:rPr>
              <w:ins w:id="73" w:author="Giulia Moreni" w:date="2024-09-11T19:20:00Z"/>
              <w:i/>
              <w:color w:val="44546A"/>
              <w:sz w:val="18"/>
              <w:szCs w:val="18"/>
            </w:rPr>
          </w:rPrChange>
        </w:rPr>
      </w:pPr>
      <w:ins w:id="74" w:author="Giulia Moreni" w:date="2024-09-11T19:20:00Z">
        <w:r>
          <w:rPr>
            <w:rPrChange w:id="75" w:author="Giulia Moreni" w:date="2024-09-11T19:20:00Z">
              <w:rPr>
                <w:i/>
                <w:color w:val="44546A"/>
                <w:sz w:val="18"/>
                <w:szCs w:val="18"/>
              </w:rPr>
            </w:rPrChange>
          </w:rPr>
          <w:t xml:space="preserve">Because the role of inhibitory neurons is crucial to control the level of firing activity in the columnar model, we analysed the effects of inactivating different interneuron populations. As shown in Fig. S1, the activity of all neurons drastically rose when inhibitory neurons were shut down. </w:t>
        </w:r>
        <w:proofErr w:type="gramStart"/>
        <w:r>
          <w:rPr>
            <w:rPrChange w:id="76" w:author="Giulia Moreni" w:date="2024-09-11T19:20:00Z">
              <w:rPr>
                <w:i/>
                <w:color w:val="44546A"/>
                <w:sz w:val="18"/>
                <w:szCs w:val="18"/>
              </w:rPr>
            </w:rPrChange>
          </w:rPr>
          <w:t>In particular, we</w:t>
        </w:r>
        <w:proofErr w:type="gramEnd"/>
        <w:r>
          <w:rPr>
            <w:rPrChange w:id="77" w:author="Giulia Moreni" w:date="2024-09-11T19:20:00Z">
              <w:rPr>
                <w:i/>
                <w:color w:val="44546A"/>
                <w:sz w:val="18"/>
                <w:szCs w:val="18"/>
              </w:rPr>
            </w:rPrChange>
          </w:rPr>
          <w:t xml:space="preserve"> blocked the transmission of signals from inhibitory to all other neurons, resulting in a sharp increase in pyramidal cell firing rates, which in turn drove the inhibitory firing rate up (even though this firing of inhibitory neurons was not able to suppress the columnar activity).</w:t>
        </w:r>
      </w:ins>
    </w:p>
    <w:p w14:paraId="767A84AB" w14:textId="7473D837" w:rsidR="00B67A27" w:rsidRPr="00B67A27" w:rsidRDefault="00000000">
      <w:pPr>
        <w:shd w:val="clear" w:color="auto" w:fill="FFFFFF"/>
        <w:spacing w:after="220" w:line="360" w:lineRule="auto"/>
        <w:rPr>
          <w:color w:val="191919"/>
          <w:rPrChange w:id="78" w:author="Giulia Moreni" w:date="2024-09-11T19:20:00Z">
            <w:rPr>
              <w:b/>
              <w:u w:val="single"/>
            </w:rPr>
          </w:rPrChange>
        </w:rPr>
        <w:pPrChange w:id="79" w:author="Giulia Moreni" w:date="2024-09-11T19:20:00Z">
          <w:pPr>
            <w:spacing w:line="360" w:lineRule="auto"/>
          </w:pPr>
        </w:pPrChange>
      </w:pPr>
      <w:ins w:id="80" w:author="Giulia Moreni" w:date="2024-09-11T19:20:00Z">
        <w:r>
          <w:rPr>
            <w:rPrChange w:id="81" w:author="Giulia Moreni" w:date="2024-09-11T19:20:00Z">
              <w:rPr>
                <w:i/>
                <w:color w:val="44546A"/>
                <w:sz w:val="18"/>
                <w:szCs w:val="18"/>
              </w:rPr>
            </w:rPrChange>
          </w:rPr>
          <w:t>We controlled for the size of the cortical column model, as it has been reported that not all measurements in spiking columnar models scale linearly with network size and finite-size scaling studies must be performed</w:t>
        </w:r>
      </w:ins>
      <w:r w:rsidR="00F77C2A" w:rsidRPr="00F77C2A">
        <w:rPr>
          <w:color w:val="000000"/>
          <w:sz w:val="14"/>
          <w:szCs w:val="14"/>
          <w:vertAlign w:val="superscript"/>
        </w:rPr>
        <w:t xml:space="preserve"> </w:t>
      </w:r>
      <w:r w:rsidR="00F77C2A" w:rsidRPr="00F77C2A">
        <w:rPr>
          <w:color w:val="000000"/>
          <w:vertAlign w:val="superscript"/>
        </w:rPr>
        <w:t>60</w:t>
      </w:r>
      <w:ins w:id="82" w:author="Giulia Moreni" w:date="2024-09-11T19:20:00Z">
        <w:r>
          <w:rPr>
            <w:rPrChange w:id="83" w:author="Giulia Moreni" w:date="2024-09-11T19:20:00Z">
              <w:rPr>
                <w:i/>
                <w:color w:val="44546A"/>
                <w:sz w:val="18"/>
                <w:szCs w:val="18"/>
              </w:rPr>
            </w:rPrChange>
          </w:rPr>
          <w:t>. When increasing the size of the network in our model and rescaling the weights accordingly (see Methods), we obtained the same firing rate statistics for sufficiently large networks. In Fig. S2, we show the mean firing rates of spontaneous activity using a network of 5k, 10k, 15k up to 80k with similar results in all cases.</w:t>
        </w:r>
      </w:ins>
    </w:p>
    <w:p w14:paraId="55408855" w14:textId="77777777" w:rsidR="00B67A27" w:rsidRDefault="00000000">
      <w:pPr>
        <w:spacing w:line="360" w:lineRule="auto"/>
        <w:rPr>
          <w:b/>
        </w:rPr>
      </w:pPr>
      <w:r>
        <w:rPr>
          <w:b/>
        </w:rPr>
        <w:t xml:space="preserve">Three distinct states: spontaneous, feedforward-driven and feedback-driven </w:t>
      </w:r>
    </w:p>
    <w:p w14:paraId="27BB1A98" w14:textId="60AFED8B" w:rsidR="00B67A27" w:rsidDel="00AF3D02" w:rsidRDefault="00000000">
      <w:pPr>
        <w:spacing w:line="360" w:lineRule="auto"/>
        <w:rPr>
          <w:ins w:id="84" w:author="Giulia Moreni" w:date="2024-09-12T09:04:00Z"/>
          <w:del w:id="85" w:author="Jorge Mejias" w:date="2024-09-15T17:25:00Z" w16du:dateUtc="2024-09-15T15:25:00Z"/>
        </w:rPr>
      </w:pPr>
      <w:r>
        <w:t xml:space="preserve">We begin by considering three states of the system: spontaneous, feedforward-driven and feedback-driven. In the spontaneous condition (Fig. 1B), the column receives only background input to all cells (Table S9), needed to match the cell-type-specific firing rates observed in vivo in mice. When subjected to feedforward input evoking the arrival of bottom-up sensory stimuli </w:t>
      </w:r>
      <w:r>
        <w:lastRenderedPageBreak/>
        <w:t>(i.e., input to</w:t>
      </w:r>
      <w:del w:id="86" w:author="Giulia Moreni" w:date="2024-09-09T09:31:00Z">
        <w:r>
          <w:delText xml:space="preserve"> all</w:delText>
        </w:r>
      </w:del>
      <w:ins w:id="87" w:author="Giulia Moreni" w:date="2024-09-09T09:31:00Z">
        <w:r>
          <w:t xml:space="preserve"> a subset of</w:t>
        </w:r>
      </w:ins>
      <w:r>
        <w:t xml:space="preserve"> pyramidal neurons</w:t>
      </w:r>
      <w:ins w:id="88" w:author="Giulia Moreni" w:date="2024-09-09T09:31:00Z">
        <w:r>
          <w:t xml:space="preserve"> and PV cells </w:t>
        </w:r>
      </w:ins>
      <w:del w:id="89" w:author="Giulia Moreni" w:date="2024-09-09T09:31:00Z">
        <w:r>
          <w:delText xml:space="preserve"> </w:delText>
        </w:r>
      </w:del>
      <w:r>
        <w:t>in layer 4 (25% of E4 and 5% of PV4 ), the system displays an increase in neuronal activity in all cell types across all other layers (Fig. 1C)</w:t>
      </w:r>
      <w:del w:id="90" w:author="Jorge Mejias" w:date="2024-09-15T17:20:00Z" w16du:dateUtc="2024-09-15T15:20:00Z">
        <w:r w:rsidDel="00C85A63">
          <w:delText>. These stimulus-triggered firing rate responses are in line with experimental observations in vivo</w:delText>
        </w:r>
        <w:r w:rsidDel="00C85A63">
          <w:rPr>
            <w:vertAlign w:val="superscript"/>
          </w:rPr>
          <w:delText>21</w:delText>
        </w:r>
      </w:del>
      <w:r>
        <w:t xml:space="preserve">. On the other hand, feedback signals corresponding to top-down modulations from higher cortical areas can be simulated by injecting external current into </w:t>
      </w:r>
      <w:ins w:id="91" w:author="Giulia Moreni" w:date="2024-09-09T09:32:00Z">
        <w:r>
          <w:t xml:space="preserve">a subset of </w:t>
        </w:r>
      </w:ins>
      <w:r>
        <w:t>layer 5 pyramidal neurons</w:t>
      </w:r>
      <w:r>
        <w:rPr>
          <w:vertAlign w:val="superscript"/>
        </w:rPr>
        <w:t xml:space="preserve">17,19,29,30 </w:t>
      </w:r>
      <w:ins w:id="92" w:author="Giulia Moreni" w:date="2024-09-09T09:32:00Z">
        <w:r w:rsidRPr="004818A4">
          <w:t>and PV cells (25% of E5 and 5% of PV5).</w:t>
        </w:r>
      </w:ins>
      <w:r>
        <w:t xml:space="preserve"> Our findings indicate that while feedback input augments the activity of layer 5 pyramidal neurons, it concurrently reduces the firing rates of all other pyramidal neurons in the column, resulting in an overall inhibition of pyramidal cells (Fig. 1D). This phenomenon can be attributed to the modulation of inhibitory neurons, particularly in L4 and L6, which, due to feedback input, </w:t>
      </w:r>
      <w:del w:id="93" w:author="Giulia Moreni" w:date="2024-09-09T09:08:00Z">
        <w:r>
          <w:delText>significantly</w:delText>
        </w:r>
      </w:del>
      <w:r>
        <w:t xml:space="preserve"> increase their activity, inhibiting the pyramidal cells. Consequently, the impact of feedback input stands in contrast to what is observed with feedforward input.</w:t>
      </w:r>
      <w:ins w:id="94" w:author="Jorge Mejias" w:date="2024-09-15T17:25:00Z" w16du:dateUtc="2024-09-15T15:25:00Z">
        <w:r w:rsidR="00AF3D02">
          <w:t xml:space="preserve"> </w:t>
        </w:r>
      </w:ins>
    </w:p>
    <w:p w14:paraId="4FF7FA68" w14:textId="054B9696" w:rsidR="00B67A27" w:rsidRDefault="00000000">
      <w:pPr>
        <w:spacing w:line="360" w:lineRule="auto"/>
      </w:pPr>
      <w:ins w:id="95" w:author="Giulia Moreni" w:date="2024-09-12T09:04:00Z">
        <w:r>
          <w:t xml:space="preserve">To check that no oscillatory regime is present in these conditions (spontaneous, feedforward, feedback) we performed a power spectrum analysis on the mean firing rates and computed the Irregularity of single-unit spike trains quantified by the coefficient of variation of the inter-spike intervals. </w:t>
        </w:r>
      </w:ins>
      <w:ins w:id="96" w:author="Jorge Mejias" w:date="2024-09-15T17:25:00Z" w16du:dateUtc="2024-09-15T15:25:00Z">
        <w:r w:rsidR="00AF3D02">
          <w:t>Our r</w:t>
        </w:r>
      </w:ins>
      <w:ins w:id="97" w:author="Giulia Moreni" w:date="2024-09-12T09:04:00Z">
        <w:del w:id="98" w:author="Jorge Mejias" w:date="2024-09-15T17:25:00Z" w16du:dateUtc="2024-09-15T15:25:00Z">
          <w:r w:rsidDel="00AF3D02">
            <w:delText>R</w:delText>
          </w:r>
        </w:del>
        <w:r>
          <w:t xml:space="preserve">esults </w:t>
        </w:r>
        <w:del w:id="99" w:author="Jorge Mejias" w:date="2024-09-15T17:25:00Z" w16du:dateUtc="2024-09-15T15:25:00Z">
          <w:r w:rsidDel="00AF3D02">
            <w:delText xml:space="preserve">are </w:delText>
          </w:r>
        </w:del>
        <w:r>
          <w:t>show</w:t>
        </w:r>
        <w:del w:id="100" w:author="Jorge Mejias" w:date="2024-09-15T17:25:00Z" w16du:dateUtc="2024-09-15T15:25:00Z">
          <w:r w:rsidDel="00AF3D02">
            <w:delText>n in</w:delText>
          </w:r>
        </w:del>
        <w:r>
          <w:t xml:space="preserve"> </w:t>
        </w:r>
      </w:ins>
      <w:ins w:id="101" w:author="Jorge Mejias" w:date="2024-09-15T17:25:00Z" w16du:dateUtc="2024-09-15T15:25:00Z">
        <w:r w:rsidR="00AF3D02">
          <w:t>(</w:t>
        </w:r>
      </w:ins>
      <w:ins w:id="102" w:author="Giulia Moreni" w:date="2024-09-12T09:04:00Z">
        <w:r>
          <w:t>Fig. S3, S4</w:t>
        </w:r>
      </w:ins>
      <w:ins w:id="103" w:author="Jorge Mejias" w:date="2024-09-15T17:25:00Z" w16du:dateUtc="2024-09-15T15:25:00Z">
        <w:r w:rsidR="00AF3D02">
          <w:t>) that no strong oscillatory activity is present in eithe</w:t>
        </w:r>
      </w:ins>
      <w:ins w:id="104" w:author="Jorge Mejias" w:date="2024-09-15T17:26:00Z" w16du:dateUtc="2024-09-15T15:26:00Z">
        <w:r w:rsidR="00AF3D02">
          <w:t>r condition</w:t>
        </w:r>
      </w:ins>
      <w:ins w:id="105" w:author="Giulia Moreni" w:date="2024-09-12T09:04:00Z">
        <w:r>
          <w:t xml:space="preserve">. </w:t>
        </w:r>
      </w:ins>
    </w:p>
    <w:p w14:paraId="774E42AB" w14:textId="77777777" w:rsidR="00B67A27" w:rsidRDefault="00B67A27">
      <w:pPr>
        <w:spacing w:after="200" w:line="360" w:lineRule="auto"/>
        <w:rPr>
          <w:i/>
          <w:color w:val="44546A"/>
          <w:sz w:val="18"/>
          <w:szCs w:val="18"/>
        </w:rPr>
      </w:pPr>
    </w:p>
    <w:p w14:paraId="106080A0" w14:textId="77777777" w:rsidR="00B67A27" w:rsidRDefault="00000000">
      <w:pPr>
        <w:spacing w:line="360" w:lineRule="auto"/>
        <w:rPr>
          <w:b/>
        </w:rPr>
      </w:pPr>
      <w:r>
        <w:rPr>
          <w:b/>
        </w:rPr>
        <w:t>Perturbations of specific cell types in spontaneous and feedforward-driven states</w:t>
      </w:r>
    </w:p>
    <w:p w14:paraId="6133402E" w14:textId="77777777" w:rsidR="00B67A27" w:rsidRDefault="00000000">
      <w:pPr>
        <w:spacing w:line="360" w:lineRule="auto"/>
      </w:pPr>
      <w:r>
        <w:t>Next, we systematically tested the response of the columnar model to perturbational excitatory inputs to every cell type and layer in the column, for both the spontaneous (Fig. 1B) and stimulus-evoked (Fig. 1C) conditions. Perturbative input targeted to specific cell types allowed us to explore the role of each layer- and type-specific cell in the overall columnar dynamics, as previously done for simpler neural circuits</w:t>
      </w:r>
      <w:r>
        <w:rPr>
          <w:vertAlign w:val="superscript"/>
        </w:rPr>
        <w:t>31</w:t>
      </w:r>
      <w:r>
        <w:t>. This will allow us to understand weather the responses to perturbations are dependent on the initial state of the cortical column. To quantify the effects of input perturbations in our network, we defined the response matrix as an array R</w:t>
      </w:r>
      <w:r>
        <w:rPr>
          <w:vertAlign w:val="subscript"/>
        </w:rPr>
        <w:t>XY</w:t>
      </w:r>
      <w:r>
        <w:t xml:space="preserve"> describing the activity change of population X </w:t>
      </w:r>
      <w:proofErr w:type="gramStart"/>
      <w:r>
        <w:t>as a result of</w:t>
      </w:r>
      <w:proofErr w:type="gramEnd"/>
      <w:r>
        <w:t xml:space="preserve"> the perturbative input to population Y. Fig. </w:t>
      </w:r>
      <w:ins w:id="106" w:author="Giulia Moreni" w:date="2024-09-12T13:11:00Z">
        <w:r>
          <w:t>3</w:t>
        </w:r>
      </w:ins>
      <w:del w:id="107" w:author="Giulia Moreni" w:date="2024-09-12T13:11:00Z">
        <w:r>
          <w:delText>2</w:delText>
        </w:r>
      </w:del>
      <w:r>
        <w:t xml:space="preserve"> shows response matrices for spontaneous and feedforward-driven conditions (Fig. </w:t>
      </w:r>
      <w:ins w:id="108" w:author="Giulia Moreni" w:date="2024-09-12T13:11:00Z">
        <w:r>
          <w:t>3</w:t>
        </w:r>
      </w:ins>
      <w:del w:id="109" w:author="Giulia Moreni" w:date="2024-09-12T13:11:00Z">
        <w:r>
          <w:delText>2</w:delText>
        </w:r>
      </w:del>
      <w:r>
        <w:t xml:space="preserve">A and </w:t>
      </w:r>
      <w:ins w:id="110" w:author="Giulia Moreni" w:date="2024-09-12T13:11:00Z">
        <w:r>
          <w:t>3</w:t>
        </w:r>
      </w:ins>
      <w:del w:id="111" w:author="Giulia Moreni" w:date="2024-09-12T13:11:00Z">
        <w:r>
          <w:delText>2</w:delText>
        </w:r>
      </w:del>
      <w:r>
        <w:t xml:space="preserve">B) and their differences (Fig. </w:t>
      </w:r>
      <w:ins w:id="112" w:author="Giulia Moreni" w:date="2024-09-12T13:11:00Z">
        <w:r>
          <w:t>3</w:t>
        </w:r>
      </w:ins>
      <w:del w:id="113" w:author="Giulia Moreni" w:date="2024-09-12T13:11:00Z">
        <w:r>
          <w:delText>2</w:delText>
        </w:r>
      </w:del>
      <w:r>
        <w:t xml:space="preserve">C). We first put the network in a 'state’, for example spontaneous condition or feedforward condition (i.e. input to </w:t>
      </w:r>
      <w:ins w:id="114" w:author="Giulia Moreni" w:date="2024-09-12T13:10:00Z">
        <w:r>
          <w:t xml:space="preserve">a subset of </w:t>
        </w:r>
      </w:ins>
      <w:r>
        <w:t>layer 4 pyramidal</w:t>
      </w:r>
      <w:ins w:id="115" w:author="Giulia Moreni" w:date="2024-09-09T12:07:00Z">
        <w:r>
          <w:t xml:space="preserve"> and PV</w:t>
        </w:r>
      </w:ins>
      <w:r>
        <w:t xml:space="preserve"> cells) and then we inject input to one cell group at a time; we then observe </w:t>
      </w:r>
      <w:r>
        <w:lastRenderedPageBreak/>
        <w:t xml:space="preserve">the effects on the other neuron groups to build the matrix. Details on how the matrix is computed are provided in the Methods section. We will refer to this process of perturbing one cell group at a time and observing the effect on the others as ‘perturbation </w:t>
      </w:r>
      <w:proofErr w:type="gramStart"/>
      <w:r>
        <w:t>analysis’</w:t>
      </w:r>
      <w:proofErr w:type="gramEnd"/>
      <w:r>
        <w:t>. Overall, effects on any given population are difficult to predict a priori, highlighting the importance of computational tests to guide intuition</w:t>
      </w:r>
      <w:r>
        <w:rPr>
          <w:vertAlign w:val="superscript"/>
        </w:rPr>
        <w:t>31,32</w:t>
      </w:r>
      <w:r>
        <w:t xml:space="preserve">. For example, when we perturbed layer 2/3 pyramidal neurons in the spontaneous state, we observed a substantial increase in layer </w:t>
      </w:r>
      <w:ins w:id="116" w:author="Giulia Moreni" w:date="2024-09-12T13:10:00Z">
        <w:r>
          <w:t>6</w:t>
        </w:r>
      </w:ins>
      <w:del w:id="117" w:author="Giulia Moreni" w:date="2024-09-12T13:10:00Z">
        <w:r>
          <w:delText>5</w:delText>
        </w:r>
      </w:del>
      <w:r>
        <w:t xml:space="preserve"> PV activity (Fig. </w:t>
      </w:r>
      <w:ins w:id="118" w:author="Giulia Moreni" w:date="2024-09-12T13:11:00Z">
        <w:r>
          <w:t>3</w:t>
        </w:r>
      </w:ins>
      <w:del w:id="119" w:author="Giulia Moreni" w:date="2024-09-12T13:11:00Z">
        <w:r>
          <w:delText>2</w:delText>
        </w:r>
      </w:del>
      <w:r>
        <w:t>A), even though according to the connectivity data and canonical microcircuit principles</w:t>
      </w:r>
      <w:r>
        <w:rPr>
          <w:vertAlign w:val="superscript"/>
        </w:rPr>
        <w:t>1,23</w:t>
      </w:r>
      <w:r>
        <w:t xml:space="preserve">, the strongest anatomical projection from layer 2/3 to layer 5 was between their pyramidal neurons.     </w:t>
      </w:r>
    </w:p>
    <w:p w14:paraId="4EA25D4A" w14:textId="77777777" w:rsidR="003B7BD5" w:rsidRDefault="003B7BD5">
      <w:pPr>
        <w:spacing w:line="360" w:lineRule="auto"/>
      </w:pPr>
    </w:p>
    <w:p w14:paraId="06321E8C" w14:textId="77777777" w:rsidR="00B67A27" w:rsidRDefault="00000000">
      <w:pPr>
        <w:spacing w:line="360" w:lineRule="auto"/>
      </w:pPr>
      <w:r>
        <w:t xml:space="preserve">The results also change depending on the condition: as Fig. </w:t>
      </w:r>
      <w:ins w:id="120" w:author="Giulia Moreni" w:date="2024-09-12T13:11:00Z">
        <w:r>
          <w:t>3</w:t>
        </w:r>
      </w:ins>
      <w:del w:id="121" w:author="Giulia Moreni" w:date="2024-09-12T13:11:00Z">
        <w:r>
          <w:delText>2</w:delText>
        </w:r>
      </w:del>
      <w:r>
        <w:t xml:space="preserve"> shows, a small perturbative input to pyramidal neurons in layer 2/3 increases the firing rate of PV cells in layer</w:t>
      </w:r>
      <w:ins w:id="122" w:author="Giulia Moreni" w:date="2024-09-10T12:46:00Z">
        <w:r>
          <w:t xml:space="preserve"> 6</w:t>
        </w:r>
      </w:ins>
      <w:r>
        <w:t xml:space="preserve"> </w:t>
      </w:r>
      <w:del w:id="123" w:author="Giulia Moreni" w:date="2024-09-10T12:46:00Z">
        <w:r>
          <w:delText>5</w:delText>
        </w:r>
      </w:del>
      <w:r>
        <w:t xml:space="preserve"> in spontaneous conditions, but the same stimulus induces only minor changes in PV activity during the stimulus-evoked condition (compare rate plots in </w:t>
      </w:r>
      <w:ins w:id="124" w:author="Giulia Moreni" w:date="2024-09-12T13:15:00Z">
        <w:r>
          <w:t>3</w:t>
        </w:r>
      </w:ins>
      <w:del w:id="125" w:author="Giulia Moreni" w:date="2024-09-12T13:15:00Z">
        <w:r>
          <w:delText>2</w:delText>
        </w:r>
      </w:del>
      <w:r>
        <w:t xml:space="preserve">A and </w:t>
      </w:r>
      <w:ins w:id="126" w:author="Giulia Moreni" w:date="2024-09-12T13:15:00Z">
        <w:r>
          <w:t>3</w:t>
        </w:r>
      </w:ins>
      <w:del w:id="127" w:author="Giulia Moreni" w:date="2024-09-12T13:15:00Z">
        <w:r>
          <w:delText>2</w:delText>
        </w:r>
      </w:del>
      <w:r>
        <w:t>B). Other features remain invariant across conditions: perturbing layer 6 pyramidal neurons acts as a suppressor of superficial layers (2/3 and 4) and activator of deep layers (5 and 6) in both conditions. This aligns with experimental observations which characterize layer 6 as a translaminar inhibitor</w:t>
      </w:r>
      <w:r>
        <w:rPr>
          <w:vertAlign w:val="superscript"/>
        </w:rPr>
        <w:t>28</w:t>
      </w:r>
      <w:r>
        <w:t>; our model reveals that such inhibition may well be the consequence of complex cortical interactions and not only of the recruitment of local inhibitory cells.</w:t>
      </w:r>
      <w:r>
        <w:rPr>
          <w:rFonts w:ascii="Helvetica Neue" w:eastAsia="Helvetica Neue" w:hAnsi="Helvetica Neue" w:cs="Helvetica Neue"/>
          <w:color w:val="000000"/>
          <w:sz w:val="26"/>
          <w:szCs w:val="26"/>
        </w:rPr>
        <w:t xml:space="preserve"> </w:t>
      </w:r>
      <w:r>
        <w:t xml:space="preserve">The model might help us explain the dynamics causing the increase in activity within layer 5. By observing the connectivity matrix (Fig. 1A), we note that pyramidal cells in layer 6 are strongly connected to PV cells in layer 5, making it intuitive to expect an increase in the activity of PV cells in layer 5 when layer 6 pyramidal cells are perturbed. This, in turn, might be one of the factors responsible for the decrease in activity of pyramidal cells in layer 5. A case-by-case comparison between the effects in spontaneous and feedforward-driven conditions (Fig. </w:t>
      </w:r>
      <w:ins w:id="128" w:author="Giulia Moreni" w:date="2024-09-12T13:12:00Z">
        <w:r>
          <w:t>3</w:t>
        </w:r>
      </w:ins>
      <w:del w:id="129" w:author="Giulia Moreni" w:date="2024-09-12T13:12:00Z">
        <w:r>
          <w:delText>2</w:delText>
        </w:r>
      </w:del>
      <w:r>
        <w:t>C) reveals a wide variability of effects across the matrix.</w:t>
      </w:r>
      <w:r>
        <w:rPr>
          <w:rFonts w:ascii="AppleSystemUIFont" w:eastAsia="AppleSystemUIFont" w:hAnsi="AppleSystemUIFont" w:cs="AppleSystemUIFont"/>
          <w:sz w:val="26"/>
          <w:szCs w:val="26"/>
        </w:rPr>
        <w:t xml:space="preserve"> </w:t>
      </w:r>
      <w:r>
        <w:t>For example, our model predicts a difference in the response of SST cells in layer 4 when perturbing pyramidal cells in layer 4 in two scenarios. In the spontaneous case, the SST cells increase their activity</w:t>
      </w:r>
      <w:ins w:id="130" w:author="Giulia Moreni" w:date="2024-09-09T12:15:00Z">
        <w:r>
          <w:t xml:space="preserve"> by 22%</w:t>
        </w:r>
      </w:ins>
      <w:r>
        <w:t xml:space="preserve">, whereas in the feedforward case, </w:t>
      </w:r>
      <w:del w:id="131" w:author="Giulia Moreni" w:date="2024-09-09T12:14:00Z">
        <w:r>
          <w:delText>no significant</w:delText>
        </w:r>
      </w:del>
      <w:r>
        <w:t xml:space="preserve"> </w:t>
      </w:r>
      <w:ins w:id="132" w:author="Giulia Moreni" w:date="2024-09-09T12:14:00Z">
        <w:r>
          <w:t xml:space="preserve">a </w:t>
        </w:r>
      </w:ins>
      <w:r>
        <w:t>change</w:t>
      </w:r>
      <w:ins w:id="133" w:author="Giulia Moreni" w:date="2024-09-09T12:14:00Z">
        <w:r>
          <w:t xml:space="preserve"> of only 6%</w:t>
        </w:r>
      </w:ins>
      <w:r>
        <w:t xml:space="preserve"> is induced</w:t>
      </w:r>
      <w:ins w:id="134" w:author="Giulia Moreni" w:date="2024-09-09T12:15:00Z">
        <w:r>
          <w:t xml:space="preserve">, in Fig. S5 the exact percentage changes for all perturbative inputs are </w:t>
        </w:r>
      </w:ins>
      <w:r>
        <w:t xml:space="preserve">shown. We </w:t>
      </w:r>
      <w:r>
        <w:lastRenderedPageBreak/>
        <w:t xml:space="preserve">can speculate that feedforward input has a stabilizing effect in the context of perturbation. In fact, when comparing the two conditions (Fig. </w:t>
      </w:r>
      <w:ins w:id="135" w:author="Giulia Moreni" w:date="2024-09-12T13:12:00Z">
        <w:r>
          <w:t>3</w:t>
        </w:r>
      </w:ins>
      <w:del w:id="136" w:author="Giulia Moreni" w:date="2024-09-12T13:12:00Z">
        <w:r>
          <w:delText>2</w:delText>
        </w:r>
      </w:del>
      <w:r>
        <w:t xml:space="preserve">C), we note </w:t>
      </w:r>
      <w:proofErr w:type="spellStart"/>
      <w:r>
        <w:t>that</w:t>
      </w:r>
      <w:del w:id="137" w:author="Giulia Moreni" w:date="2024-09-09T12:23:00Z">
        <w:r>
          <w:delText xml:space="preserve"> most</w:delText>
        </w:r>
      </w:del>
      <w:ins w:id="138" w:author="Giulia Moreni" w:date="2024-09-09T12:23:00Z">
        <w:r>
          <w:t>many</w:t>
        </w:r>
      </w:ins>
      <w:proofErr w:type="spellEnd"/>
      <w:r>
        <w:t xml:space="preserve"> perturbations become </w:t>
      </w:r>
      <w:del w:id="139" w:author="Giulia Moreni" w:date="2024-09-09T12:23:00Z">
        <w:r>
          <w:delText>non-significant</w:delText>
        </w:r>
      </w:del>
      <w:ins w:id="140" w:author="Giulia Moreni" w:date="2024-09-09T12:23:00Z">
        <w:r>
          <w:t>less marked</w:t>
        </w:r>
      </w:ins>
      <w:r>
        <w:t xml:space="preserve"> in the feedforward case</w:t>
      </w:r>
      <w:ins w:id="141" w:author="Giulia Moreni" w:date="2024-09-12T09:16:00Z">
        <w:r>
          <w:t xml:space="preserve"> (see also Fig. S5)</w:t>
        </w:r>
      </w:ins>
      <w:r>
        <w:t>.</w:t>
      </w:r>
    </w:p>
    <w:p w14:paraId="4BCAA1AC" w14:textId="77777777" w:rsidR="00B67A27" w:rsidRDefault="00B67A27">
      <w:pPr>
        <w:spacing w:line="360" w:lineRule="auto"/>
      </w:pPr>
    </w:p>
    <w:p w14:paraId="37A921E5" w14:textId="77777777" w:rsidR="00B67A27" w:rsidRDefault="00000000">
      <w:pPr>
        <w:spacing w:line="360" w:lineRule="auto"/>
      </w:pPr>
      <w:r>
        <w:t xml:space="preserve">Other differences between the two scenarios supporting this idea are the following: </w:t>
      </w:r>
    </w:p>
    <w:p w14:paraId="6E8622EF" w14:textId="77777777" w:rsidR="00B67A27" w:rsidRDefault="00000000">
      <w:pPr>
        <w:numPr>
          <w:ilvl w:val="0"/>
          <w:numId w:val="2"/>
        </w:numPr>
        <w:pBdr>
          <w:top w:val="nil"/>
          <w:left w:val="nil"/>
          <w:bottom w:val="nil"/>
          <w:right w:val="nil"/>
          <w:between w:val="nil"/>
        </w:pBdr>
        <w:spacing w:line="360" w:lineRule="auto"/>
        <w:rPr>
          <w:color w:val="000000"/>
        </w:rPr>
      </w:pPr>
      <w:r>
        <w:rPr>
          <w:color w:val="000000"/>
        </w:rPr>
        <w:t xml:space="preserve">In the spontaneous case, pyramidal cells in layer 4 show rate changes induced by the perturbation of several interneurons in several layers (VIP 2/3, PV 4, VIP 4, </w:t>
      </w:r>
      <w:del w:id="142" w:author="Giulia Moreni" w:date="2024-09-09T12:25:00Z">
        <w:r>
          <w:rPr>
            <w:color w:val="000000"/>
          </w:rPr>
          <w:delText>SST 5</w:delText>
        </w:r>
      </w:del>
      <w:r>
        <w:rPr>
          <w:color w:val="000000"/>
        </w:rPr>
        <w:t xml:space="preserve">, PV 6). In the feedforward case, these changes are </w:t>
      </w:r>
      <w:del w:id="143" w:author="Giulia Moreni" w:date="2024-09-09T12:26:00Z">
        <w:r>
          <w:rPr>
            <w:color w:val="000000"/>
          </w:rPr>
          <w:delText>irrelevant</w:delText>
        </w:r>
      </w:del>
      <w:ins w:id="144" w:author="Giulia Moreni" w:date="2024-09-09T12:26:00Z">
        <w:r>
          <w:rPr>
            <w:color w:val="000000"/>
          </w:rPr>
          <w:t>smaller</w:t>
        </w:r>
      </w:ins>
      <w:r>
        <w:rPr>
          <w:color w:val="000000"/>
        </w:rPr>
        <w:t xml:space="preserve"> (&lt;20%), see Fig. </w:t>
      </w:r>
      <w:ins w:id="145" w:author="Giulia Moreni" w:date="2024-09-12T13:12:00Z">
        <w:r>
          <w:rPr>
            <w:color w:val="000000"/>
          </w:rPr>
          <w:t>3</w:t>
        </w:r>
      </w:ins>
      <w:del w:id="146" w:author="Giulia Moreni" w:date="2024-09-12T13:12:00Z">
        <w:r>
          <w:rPr>
            <w:color w:val="000000"/>
          </w:rPr>
          <w:delText>2</w:delText>
        </w:r>
      </w:del>
      <w:r>
        <w:rPr>
          <w:color w:val="000000"/>
        </w:rPr>
        <w:t>C.</w:t>
      </w:r>
    </w:p>
    <w:p w14:paraId="2AF71560" w14:textId="77777777" w:rsidR="00B67A27" w:rsidRDefault="00000000">
      <w:pPr>
        <w:numPr>
          <w:ilvl w:val="0"/>
          <w:numId w:val="2"/>
        </w:numPr>
        <w:pBdr>
          <w:top w:val="nil"/>
          <w:left w:val="nil"/>
          <w:bottom w:val="nil"/>
          <w:right w:val="nil"/>
          <w:between w:val="nil"/>
        </w:pBdr>
        <w:spacing w:line="360" w:lineRule="auto"/>
        <w:rPr>
          <w:color w:val="000000"/>
        </w:rPr>
      </w:pPr>
      <w:r>
        <w:rPr>
          <w:color w:val="000000"/>
        </w:rPr>
        <w:t xml:space="preserve">In the spontaneous case, perturbation of SST cells in layer 5 shows a </w:t>
      </w:r>
      <w:del w:id="147" w:author="Giulia Moreni" w:date="2024-09-09T12:28:00Z">
        <w:r>
          <w:rPr>
            <w:color w:val="000000"/>
          </w:rPr>
          <w:delText>significant</w:delText>
        </w:r>
      </w:del>
      <w:ins w:id="148" w:author="Giulia Moreni" w:date="2024-09-09T12:28:00Z">
        <w:r>
          <w:rPr>
            <w:color w:val="000000"/>
          </w:rPr>
          <w:t xml:space="preserve"> great</w:t>
        </w:r>
      </w:ins>
      <w:r>
        <w:rPr>
          <w:color w:val="000000"/>
        </w:rPr>
        <w:t xml:space="preserve"> </w:t>
      </w:r>
      <w:ins w:id="149" w:author="Giulia Moreni" w:date="2024-09-09T12:31:00Z">
        <w:r>
          <w:rPr>
            <w:color w:val="000000"/>
          </w:rPr>
          <w:t xml:space="preserve">(&lt;-20%) </w:t>
        </w:r>
      </w:ins>
      <w:r>
        <w:rPr>
          <w:color w:val="000000"/>
        </w:rPr>
        <w:t>negative rate change in many cells in non-superficial layers (</w:t>
      </w:r>
      <w:del w:id="150" w:author="Giulia Moreni" w:date="2024-09-09T12:27:00Z">
        <w:r>
          <w:rPr>
            <w:color w:val="000000"/>
          </w:rPr>
          <w:delText xml:space="preserve">E </w:delText>
        </w:r>
      </w:del>
      <w:ins w:id="151" w:author="Giulia Moreni" w:date="2024-09-09T12:27:00Z">
        <w:r>
          <w:rPr>
            <w:color w:val="000000"/>
          </w:rPr>
          <w:t xml:space="preserve">PV </w:t>
        </w:r>
      </w:ins>
      <w:r>
        <w:rPr>
          <w:color w:val="000000"/>
        </w:rPr>
        <w:t>4, PV 5, VIP 5, E 6</w:t>
      </w:r>
      <w:ins w:id="152" w:author="Giulia Moreni" w:date="2024-09-09T12:29:00Z">
        <w:r>
          <w:rPr>
            <w:color w:val="000000"/>
          </w:rPr>
          <w:t>, PV 6</w:t>
        </w:r>
      </w:ins>
      <w:r>
        <w:rPr>
          <w:color w:val="000000"/>
        </w:rPr>
        <w:t xml:space="preserve">); this is not observed in the feedforward condition (Fig. </w:t>
      </w:r>
      <w:ins w:id="153" w:author="Giulia Moreni" w:date="2024-09-12T13:12:00Z">
        <w:r>
          <w:rPr>
            <w:color w:val="000000"/>
          </w:rPr>
          <w:t>3</w:t>
        </w:r>
      </w:ins>
      <w:del w:id="154" w:author="Giulia Moreni" w:date="2024-09-12T13:12:00Z">
        <w:r>
          <w:rPr>
            <w:color w:val="000000"/>
          </w:rPr>
          <w:delText>2</w:delText>
        </w:r>
      </w:del>
      <w:r>
        <w:rPr>
          <w:color w:val="000000"/>
        </w:rPr>
        <w:t>C).</w:t>
      </w:r>
    </w:p>
    <w:p w14:paraId="4C64F5F8" w14:textId="78E6C866" w:rsidR="00B67A27" w:rsidRPr="00FB58D4" w:rsidRDefault="00000000" w:rsidP="00FB58D4">
      <w:pPr>
        <w:numPr>
          <w:ilvl w:val="0"/>
          <w:numId w:val="2"/>
        </w:numPr>
        <w:pBdr>
          <w:top w:val="nil"/>
          <w:left w:val="nil"/>
          <w:bottom w:val="nil"/>
          <w:right w:val="nil"/>
          <w:between w:val="nil"/>
        </w:pBdr>
        <w:spacing w:line="360" w:lineRule="auto"/>
        <w:rPr>
          <w:color w:val="000000"/>
        </w:rPr>
      </w:pPr>
      <w:del w:id="155" w:author="Giulia Moreni" w:date="2024-09-09T12:30:00Z">
        <w:r>
          <w:rPr>
            <w:color w:val="000000"/>
          </w:rPr>
          <w:delText xml:space="preserve">In the spontaneous case, perturbation of pyramidal cells in layer 5 induces a significant </w:delText>
        </w:r>
      </w:del>
      <w:ins w:id="156" w:author="Giulia Moreni" w:date="2024-09-09T12:31:00Z">
        <w:del w:id="157" w:author="Giulia Moreni" w:date="2024-09-09T12:30:00Z">
          <w:r>
            <w:rPr>
              <w:color w:val="000000"/>
            </w:rPr>
            <w:delText xml:space="preserve"> </w:delText>
          </w:r>
        </w:del>
      </w:ins>
      <w:del w:id="158" w:author="Giulia Moreni" w:date="2024-09-09T12:30:00Z">
        <w:r>
          <w:rPr>
            <w:color w:val="000000"/>
          </w:rPr>
          <w:delText>positive rate change</w:delText>
        </w:r>
      </w:del>
      <w:ins w:id="159" w:author="Giulia Moreni" w:date="2024-09-09T12:31:00Z">
        <w:del w:id="160" w:author="Giulia Moreni" w:date="2024-09-09T12:30:00Z">
          <w:r>
            <w:rPr>
              <w:color w:val="000000"/>
            </w:rPr>
            <w:delText xml:space="preserve"> (&gt;20%)</w:delText>
          </w:r>
        </w:del>
      </w:ins>
      <w:del w:id="161" w:author="Giulia Moreni" w:date="2024-09-09T12:30:00Z">
        <w:r>
          <w:rPr>
            <w:color w:val="000000"/>
          </w:rPr>
          <w:delText xml:space="preserve"> in several cell types (SST 2/3, VIP 2/3, SST 4), which is irrelevant in the feedforward condition (Fig. 2C).</w:delText>
        </w:r>
      </w:del>
      <w:ins w:id="162" w:author="Giulia Moreni" w:date="2024-09-09T12:37:00Z">
        <w:r w:rsidRPr="00FB58D4">
          <w:rPr>
            <w:color w:val="000000"/>
          </w:rPr>
          <w:t>In the spontaneous case, perturbation of PV cells in layer 6 induces a negative rate change of &lt;-20% in several cell types (E4, VIP 4, E5, SST5), which is less marked in the feedforward condition (Fig. 3C, S5).</w:t>
        </w:r>
      </w:ins>
    </w:p>
    <w:p w14:paraId="583D0023" w14:textId="77777777" w:rsidR="00B67A27" w:rsidRDefault="00B67A27">
      <w:pPr>
        <w:spacing w:line="360" w:lineRule="auto"/>
      </w:pPr>
    </w:p>
    <w:p w14:paraId="373B1EC6" w14:textId="77777777" w:rsidR="00B67A27" w:rsidRDefault="00000000">
      <w:pPr>
        <w:spacing w:line="360" w:lineRule="auto"/>
      </w:pPr>
      <w:r>
        <w:t>This observation shows that in the feedforward case, the model is more robust against small perturbations. Moreover, our model can act as a prediction for experiments. This analysis indicates, as also shown by previous studies</w:t>
      </w:r>
      <w:r>
        <w:rPr>
          <w:vertAlign w:val="superscript"/>
        </w:rPr>
        <w:t>31</w:t>
      </w:r>
      <w:r>
        <w:t xml:space="preserve">, that simple intuition sometimes leads to wrong conclusions, or overgeneralization, in models of cortical circuits with multiple cell types. </w:t>
      </w:r>
    </w:p>
    <w:p w14:paraId="72186685" w14:textId="77777777" w:rsidR="00B67A27" w:rsidRDefault="00B67A27">
      <w:pPr>
        <w:spacing w:line="360" w:lineRule="auto"/>
      </w:pPr>
    </w:p>
    <w:p w14:paraId="2D21FF4B" w14:textId="77777777" w:rsidR="00B67A27" w:rsidRDefault="00000000">
      <w:pPr>
        <w:spacing w:line="360" w:lineRule="auto"/>
      </w:pPr>
      <w:r>
        <w:t xml:space="preserve">We next performed an extensive perturbation analysis for </w:t>
      </w:r>
      <w:ins w:id="163" w:author="Giulia Moreni" w:date="2024-09-10T12:50:00Z">
        <w:r>
          <w:t>14</w:t>
        </w:r>
      </w:ins>
      <w:del w:id="164" w:author="Giulia Moreni" w:date="2024-09-10T12:50:00Z">
        <w:r>
          <w:delText>15</w:delText>
        </w:r>
      </w:del>
      <w:r>
        <w:t xml:space="preserve"> different scenarios. In each scenario, we varied the strength of (non-perturbational) feedforward input injected into </w:t>
      </w:r>
      <w:ins w:id="165" w:author="Giulia Moreni" w:date="2024-09-09T12:40:00Z">
        <w:r>
          <w:t xml:space="preserve">25% </w:t>
        </w:r>
      </w:ins>
      <w:r>
        <w:t>excitatory neurons</w:t>
      </w:r>
      <w:ins w:id="166" w:author="Giulia Moreni" w:date="2024-09-09T12:40:00Z">
        <w:r>
          <w:t xml:space="preserve"> and 5% PV cells</w:t>
        </w:r>
      </w:ins>
      <w:r>
        <w:t xml:space="preserve"> in layer 4, mimicking activation by </w:t>
      </w:r>
      <w:proofErr w:type="spellStart"/>
      <w:r>
        <w:t>retino</w:t>
      </w:r>
      <w:proofErr w:type="spellEnd"/>
      <w:r>
        <w:t xml:space="preserve">-thalamic input. The input strength ranged from 0 to </w:t>
      </w:r>
      <w:del w:id="167" w:author="Giulia Moreni" w:date="2024-09-09T12:40:00Z">
        <w:r>
          <w:delText>80</w:delText>
        </w:r>
      </w:del>
      <w:ins w:id="168" w:author="Giulia Moreni" w:date="2024-09-09T12:40:00Z">
        <w:r>
          <w:t>400</w:t>
        </w:r>
      </w:ins>
      <w:r>
        <w:t xml:space="preserve"> </w:t>
      </w:r>
      <w:proofErr w:type="spellStart"/>
      <w:r>
        <w:t>pA.</w:t>
      </w:r>
      <w:proofErr w:type="spellEnd"/>
      <w:r>
        <w:t xml:space="preserve"> For each condition, we generated a perturbation matrix by giving input to one neuronal group at a time and observed the changes in the others (as above). We then counted the number of marked changes (more than a 20% increase or decrease) in their firing rates upon the injection of perturbational input into any population. We observed that networks with stronger feedforward input display less marked changes upon perturbations than networks with weak feedforward input (Fig. </w:t>
      </w:r>
      <w:ins w:id="169" w:author="Giulia Moreni" w:date="2024-09-12T13:12:00Z">
        <w:r>
          <w:t>3</w:t>
        </w:r>
      </w:ins>
      <w:del w:id="170" w:author="Giulia Moreni" w:date="2024-09-12T13:12:00Z">
        <w:r>
          <w:delText>2</w:delText>
        </w:r>
      </w:del>
      <w:r>
        <w:t>D). The</w:t>
      </w:r>
      <w:ins w:id="171" w:author="Giulia Moreni" w:date="2024-09-09T12:42:00Z">
        <w:r>
          <w:t xml:space="preserve"> input</w:t>
        </w:r>
      </w:ins>
      <w:r>
        <w:t xml:space="preserve"> condition the </w:t>
      </w:r>
      <w:r>
        <w:lastRenderedPageBreak/>
        <w:t>number of changes was being in a state of receiving weak (~</w:t>
      </w:r>
      <w:del w:id="172" w:author="Giulia Moreni" w:date="2024-09-12T13:45:00Z">
        <w:r>
          <w:delText>1</w:delText>
        </w:r>
      </w:del>
      <w:ins w:id="173" w:author="Giulia Moreni" w:date="2024-09-12T13:45:00Z">
        <w:r>
          <w:t>3</w:t>
        </w:r>
      </w:ins>
      <w:r>
        <w:t xml:space="preserve">0 </w:t>
      </w:r>
      <w:proofErr w:type="spellStart"/>
      <w:r>
        <w:t>pA</w:t>
      </w:r>
      <w:proofErr w:type="spellEnd"/>
      <w:r>
        <w:t>) feedforward input, indicating that input perturbations (presumably coming from other cortical circuits) have a stronger influence on visual cortex when animals receive weak visual input</w:t>
      </w:r>
      <w:r>
        <w:rPr>
          <w:sz w:val="16"/>
          <w:szCs w:val="16"/>
        </w:rPr>
        <w:t>.</w:t>
      </w:r>
      <w:r>
        <w:t xml:space="preserve"> </w:t>
      </w:r>
    </w:p>
    <w:p w14:paraId="0C4BA735" w14:textId="77777777" w:rsidR="00B67A27" w:rsidRDefault="00B67A27">
      <w:pPr>
        <w:spacing w:line="360" w:lineRule="auto"/>
      </w:pPr>
    </w:p>
    <w:p w14:paraId="4D5A5041" w14:textId="77777777" w:rsidR="00B67A27" w:rsidRDefault="00000000">
      <w:pPr>
        <w:spacing w:line="360" w:lineRule="auto"/>
      </w:pPr>
      <w:r>
        <w:t>This result might seem in contrast with our common intuition: Feedforward (FF) input would generally increase the firing rates of neurons across the network. As a result of increased firing rates, the intuitive expectation is that any perturbations (especially to inhibitory neurons) would likely have a more pronounced effect in reducing the overall firing rates because there's more activity to suppress. However, contrary to these hypotheses, we observe that the network becomes more resilient to perturbations. We may explain this phenomenon by noting that when feedforward (FF) input is strong, the overall cellular activity reaches such a high level that minor perturbations are insufficient to alter the collective outcome.</w:t>
      </w:r>
    </w:p>
    <w:p w14:paraId="660C1AEE" w14:textId="0A7643B0" w:rsidR="00B67A27" w:rsidRPr="003B7BD5" w:rsidRDefault="00000000">
      <w:pPr>
        <w:spacing w:line="360" w:lineRule="auto"/>
        <w:rPr>
          <w:i/>
          <w:color w:val="44546A"/>
          <w:sz w:val="18"/>
          <w:szCs w:val="18"/>
        </w:rPr>
      </w:pPr>
      <w:r>
        <w:rPr>
          <w:i/>
          <w:noProof/>
          <w:color w:val="44546A"/>
          <w:sz w:val="18"/>
          <w:szCs w:val="18"/>
        </w:rPr>
        <w:lastRenderedPageBreak/>
        <w:drawing>
          <wp:inline distT="114300" distB="114300" distL="114300" distR="114300" wp14:anchorId="29DB6EE0" wp14:editId="6239541A">
            <wp:extent cx="5943600" cy="7594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7594600"/>
                    </a:xfrm>
                    <a:prstGeom prst="rect">
                      <a:avLst/>
                    </a:prstGeom>
                    <a:ln/>
                  </pic:spPr>
                </pic:pic>
              </a:graphicData>
            </a:graphic>
          </wp:inline>
        </w:drawing>
      </w:r>
      <w:r>
        <w:rPr>
          <w:i/>
          <w:color w:val="44546A"/>
          <w:sz w:val="18"/>
          <w:szCs w:val="18"/>
        </w:rPr>
        <w:t xml:space="preserve">Figure </w:t>
      </w:r>
      <w:ins w:id="174" w:author="Giulia Moreni" w:date="2024-09-12T13:29:00Z">
        <w:r>
          <w:rPr>
            <w:i/>
            <w:color w:val="44546A"/>
            <w:sz w:val="18"/>
            <w:szCs w:val="18"/>
          </w:rPr>
          <w:t>3</w:t>
        </w:r>
      </w:ins>
      <w:del w:id="175" w:author="Giulia Moreni" w:date="2024-09-12T13:29:00Z">
        <w:r>
          <w:rPr>
            <w:i/>
            <w:color w:val="44546A"/>
            <w:sz w:val="18"/>
            <w:szCs w:val="18"/>
          </w:rPr>
          <w:delText>2</w:delText>
        </w:r>
      </w:del>
      <w:r>
        <w:rPr>
          <w:i/>
          <w:color w:val="44546A"/>
          <w:sz w:val="18"/>
          <w:szCs w:val="18"/>
        </w:rPr>
        <w:t xml:space="preserve">. Perturbations of specific cell types in spontaneous and feedforward-driven states. (A) Matrix of input-output relationships of the network in the spontaneous state. We delivered excitatory input to one population (Y-axis; see Methods) and observed its effect on others (X-axis), repeating this for all 16 populations to construct the matrix. Red signifies an increase </w:t>
      </w:r>
      <w:r>
        <w:rPr>
          <w:i/>
          <w:color w:val="44546A"/>
          <w:sz w:val="18"/>
          <w:szCs w:val="18"/>
        </w:rPr>
        <w:lastRenderedPageBreak/>
        <w:t>in mean firing rate by more than 20% above baseline, blue indicates a decrease by more than 20%, and white denotes changes less than 20%.</w:t>
      </w:r>
      <w:ins w:id="176" w:author="Giulia Moreni" w:date="2024-09-10T14:51:00Z">
        <w:r>
          <w:rPr>
            <w:i/>
            <w:color w:val="44546A"/>
            <w:sz w:val="18"/>
            <w:szCs w:val="18"/>
          </w:rPr>
          <w:t xml:space="preserve">  More details on the exact changes in firing rates are shown in Supplementary Fig. S5. </w:t>
        </w:r>
      </w:ins>
      <w:del w:id="177" w:author="Giulia Moreni" w:date="2024-09-10T14:51:00Z">
        <w:r>
          <w:rPr>
            <w:i/>
            <w:color w:val="44546A"/>
            <w:sz w:val="18"/>
            <w:szCs w:val="18"/>
          </w:rPr>
          <w:delText xml:space="preserve"> </w:delText>
        </w:r>
      </w:del>
      <w:r>
        <w:rPr>
          <w:i/>
          <w:color w:val="44546A"/>
          <w:sz w:val="18"/>
          <w:szCs w:val="18"/>
        </w:rPr>
        <w:t xml:space="preserve">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subpopulations. The right panel of (A) details one specific simulation, where input to the E2/3 population is applied, and the impact on PV cells in layer </w:t>
      </w:r>
      <w:del w:id="178" w:author="Giulia Moreni" w:date="2024-09-10T12:48:00Z">
        <w:r>
          <w:rPr>
            <w:i/>
            <w:color w:val="44546A"/>
            <w:sz w:val="18"/>
            <w:szCs w:val="18"/>
          </w:rPr>
          <w:delText>5</w:delText>
        </w:r>
      </w:del>
      <w:proofErr w:type="gramStart"/>
      <w:ins w:id="179" w:author="Giulia Moreni" w:date="2024-09-10T12:48:00Z">
        <w:r>
          <w:rPr>
            <w:i/>
            <w:color w:val="44546A"/>
            <w:sz w:val="18"/>
            <w:szCs w:val="18"/>
          </w:rPr>
          <w:t xml:space="preserve">6 </w:t>
        </w:r>
      </w:ins>
      <w:r>
        <w:rPr>
          <w:i/>
          <w:color w:val="44546A"/>
          <w:sz w:val="18"/>
          <w:szCs w:val="18"/>
        </w:rPr>
        <w:t xml:space="preserve"> is</w:t>
      </w:r>
      <w:proofErr w:type="gramEnd"/>
      <w:r>
        <w:rPr>
          <w:i/>
          <w:color w:val="44546A"/>
          <w:sz w:val="18"/>
          <w:szCs w:val="18"/>
        </w:rPr>
        <w:t xml:space="preserve"> measured. The dashed line corresponds to the stimuli onset, the blue trace represents firing rate, while the box plot compares firing rates before and after input injection to E2/3. Here, the PV interneurons in layer </w:t>
      </w:r>
      <w:ins w:id="180" w:author="Giulia Moreni" w:date="2024-09-10T12:48:00Z">
        <w:r>
          <w:rPr>
            <w:i/>
            <w:color w:val="44546A"/>
            <w:sz w:val="18"/>
            <w:szCs w:val="18"/>
          </w:rPr>
          <w:t>6</w:t>
        </w:r>
      </w:ins>
      <w:del w:id="181" w:author="Giulia Moreni" w:date="2024-09-10T12:48:00Z">
        <w:r>
          <w:rPr>
            <w:i/>
            <w:color w:val="44546A"/>
            <w:sz w:val="18"/>
            <w:szCs w:val="18"/>
          </w:rPr>
          <w:delText>5</w:delText>
        </w:r>
      </w:del>
      <w:r>
        <w:rPr>
          <w:i/>
          <w:color w:val="44546A"/>
          <w:sz w:val="18"/>
          <w:szCs w:val="18"/>
        </w:rPr>
        <w:t xml:space="preserve"> respond more robustly than in the feedforward condition depicted below. (B) Displays the response matrix for the feedforward-driven state, wherein excitatory input is provided to </w:t>
      </w:r>
      <w:ins w:id="182" w:author="Giulia Moreni" w:date="2024-09-10T12:49:00Z">
        <w:r>
          <w:rPr>
            <w:i/>
            <w:color w:val="44546A"/>
            <w:sz w:val="18"/>
            <w:szCs w:val="18"/>
          </w:rPr>
          <w:t xml:space="preserve">a subset of </w:t>
        </w:r>
      </w:ins>
      <w:r>
        <w:rPr>
          <w:i/>
          <w:color w:val="44546A"/>
          <w:sz w:val="18"/>
          <w:szCs w:val="18"/>
        </w:rPr>
        <w:t>L4 pyramidal cells</w:t>
      </w:r>
      <w:ins w:id="183" w:author="Giulia Moreni" w:date="2024-09-10T12:49:00Z">
        <w:r>
          <w:rPr>
            <w:i/>
            <w:color w:val="44546A"/>
            <w:sz w:val="18"/>
            <w:szCs w:val="18"/>
          </w:rPr>
          <w:t xml:space="preserve"> and PV cells</w:t>
        </w:r>
      </w:ins>
      <w:r>
        <w:rPr>
          <w:i/>
          <w:color w:val="44546A"/>
          <w:sz w:val="18"/>
          <w:szCs w:val="18"/>
        </w:rPr>
        <w:t xml:space="preserve">. The right panel presents the same example as in (A) under this condition. (C) Matrix illustrating the difference between the two conditions, where white indicates no change, red a positive difference (i.e., a firing rate increase in the FF condition as compared to spontaneous condition), and green a negative difference (see Methods for detailed specifications). Comparing the two shows that overall in the feedforward case many firing rate changes become </w:t>
      </w:r>
      <w:del w:id="184" w:author="Giulia Moreni" w:date="2024-09-10T12:50:00Z">
        <w:r>
          <w:rPr>
            <w:i/>
            <w:color w:val="44546A"/>
            <w:sz w:val="18"/>
            <w:szCs w:val="18"/>
          </w:rPr>
          <w:delText>irrelevant</w:delText>
        </w:r>
      </w:del>
      <w:ins w:id="185" w:author="Giulia Moreni" w:date="2024-09-10T12:50:00Z">
        <w:r>
          <w:rPr>
            <w:i/>
            <w:color w:val="44546A"/>
            <w:sz w:val="18"/>
            <w:szCs w:val="18"/>
          </w:rPr>
          <w:t>less relevant</w:t>
        </w:r>
      </w:ins>
      <w:r>
        <w:rPr>
          <w:i/>
          <w:color w:val="44546A"/>
          <w:sz w:val="18"/>
          <w:szCs w:val="18"/>
        </w:rPr>
        <w:t xml:space="preserve"> (&lt;20%) compared to the spontaneous case.</w:t>
      </w:r>
      <w:ins w:id="186" w:author="Giulia Moreni" w:date="2024-09-10T14:50:00Z">
        <w:r>
          <w:rPr>
            <w:i/>
            <w:color w:val="44546A"/>
            <w:sz w:val="18"/>
            <w:szCs w:val="18"/>
          </w:rPr>
          <w:t xml:space="preserve"> </w:t>
        </w:r>
      </w:ins>
      <w:r>
        <w:rPr>
          <w:i/>
          <w:color w:val="44546A"/>
          <w:sz w:val="18"/>
          <w:szCs w:val="18"/>
        </w:rPr>
        <w:t xml:space="preserve"> (D) shows the number of </w:t>
      </w:r>
      <w:del w:id="187" w:author="Giulia Moreni" w:date="2024-09-10T12:50:00Z">
        <w:r>
          <w:rPr>
            <w:i/>
            <w:color w:val="44546A"/>
            <w:sz w:val="18"/>
            <w:szCs w:val="18"/>
          </w:rPr>
          <w:delText>significant</w:delText>
        </w:r>
      </w:del>
      <w:r>
        <w:rPr>
          <w:i/>
          <w:color w:val="44546A"/>
          <w:sz w:val="18"/>
          <w:szCs w:val="18"/>
        </w:rPr>
        <w:t xml:space="preserve"> changes</w:t>
      </w:r>
      <w:ins w:id="188" w:author="Giulia Moreni" w:date="2024-09-10T12:50:00Z">
        <w:r>
          <w:rPr>
            <w:i/>
            <w:color w:val="44546A"/>
            <w:sz w:val="18"/>
            <w:szCs w:val="18"/>
          </w:rPr>
          <w:t xml:space="preserve"> &gt;20</w:t>
        </w:r>
        <w:proofErr w:type="gramStart"/>
        <w:r>
          <w:rPr>
            <w:i/>
            <w:color w:val="44546A"/>
            <w:sz w:val="18"/>
            <w:szCs w:val="18"/>
          </w:rPr>
          <w:t xml:space="preserve">% </w:t>
        </w:r>
      </w:ins>
      <w:r>
        <w:rPr>
          <w:i/>
          <w:color w:val="44546A"/>
          <w:sz w:val="18"/>
          <w:szCs w:val="18"/>
        </w:rPr>
        <w:t xml:space="preserve"> in</w:t>
      </w:r>
      <w:proofErr w:type="gramEnd"/>
      <w:r>
        <w:rPr>
          <w:i/>
          <w:color w:val="44546A"/>
          <w:sz w:val="18"/>
          <w:szCs w:val="18"/>
        </w:rPr>
        <w:t xml:space="preserve"> the corresponding perturbation matrix. We conducted perturbation analysis for 1</w:t>
      </w:r>
      <w:ins w:id="189" w:author="Giulia Moreni" w:date="2024-09-10T12:51:00Z">
        <w:r>
          <w:rPr>
            <w:i/>
            <w:color w:val="44546A"/>
            <w:sz w:val="18"/>
            <w:szCs w:val="18"/>
          </w:rPr>
          <w:t>4</w:t>
        </w:r>
      </w:ins>
      <w:del w:id="190" w:author="Giulia Moreni" w:date="2024-09-10T12:51:00Z">
        <w:r>
          <w:rPr>
            <w:i/>
            <w:color w:val="44546A"/>
            <w:sz w:val="18"/>
            <w:szCs w:val="18"/>
          </w:rPr>
          <w:delText>5</w:delText>
        </w:r>
      </w:del>
      <w:r>
        <w:rPr>
          <w:i/>
          <w:color w:val="44546A"/>
          <w:sz w:val="18"/>
          <w:szCs w:val="18"/>
        </w:rPr>
        <w:t xml:space="preserve"> different network conditions, defined by varying Feedforward (FF) input to layer 4, and resulting in a 16x16 matrix for each </w:t>
      </w:r>
      <w:proofErr w:type="spellStart"/>
      <w:r>
        <w:rPr>
          <w:i/>
          <w:color w:val="44546A"/>
          <w:sz w:val="18"/>
          <w:szCs w:val="18"/>
        </w:rPr>
        <w:t>conditon</w:t>
      </w:r>
      <w:proofErr w:type="spellEnd"/>
      <w:r>
        <w:rPr>
          <w:i/>
          <w:color w:val="44546A"/>
          <w:sz w:val="18"/>
          <w:szCs w:val="18"/>
        </w:rPr>
        <w:t xml:space="preserve">, though these matrices are not displayed here. Each condition varied the input strength to </w:t>
      </w:r>
      <w:ins w:id="191" w:author="Giulia Moreni" w:date="2024-09-10T12:52:00Z">
        <w:r>
          <w:rPr>
            <w:i/>
            <w:color w:val="44546A"/>
            <w:sz w:val="18"/>
            <w:szCs w:val="18"/>
          </w:rPr>
          <w:t xml:space="preserve">a subset of </w:t>
        </w:r>
      </w:ins>
      <w:r>
        <w:rPr>
          <w:i/>
          <w:color w:val="44546A"/>
          <w:sz w:val="18"/>
          <w:szCs w:val="18"/>
        </w:rPr>
        <w:t xml:space="preserve">excitatory </w:t>
      </w:r>
      <w:ins w:id="192" w:author="Giulia Moreni" w:date="2024-09-10T12:52:00Z">
        <w:r>
          <w:rPr>
            <w:i/>
            <w:color w:val="44546A"/>
            <w:sz w:val="18"/>
            <w:szCs w:val="18"/>
          </w:rPr>
          <w:t xml:space="preserve">and PV </w:t>
        </w:r>
      </w:ins>
      <w:r>
        <w:rPr>
          <w:i/>
          <w:color w:val="44546A"/>
          <w:sz w:val="18"/>
          <w:szCs w:val="18"/>
        </w:rPr>
        <w:t>neurons in layer 4 (</w:t>
      </w:r>
      <w:ins w:id="193" w:author="Giulia Moreni" w:date="2024-09-12T13:55:00Z">
        <w:r>
          <w:rPr>
            <w:i/>
            <w:color w:val="44546A"/>
            <w:sz w:val="18"/>
            <w:szCs w:val="18"/>
          </w:rPr>
          <w:t xml:space="preserve">25% of </w:t>
        </w:r>
      </w:ins>
      <w:r>
        <w:rPr>
          <w:i/>
          <w:color w:val="44546A"/>
          <w:sz w:val="18"/>
          <w:szCs w:val="18"/>
        </w:rPr>
        <w:t>E4</w:t>
      </w:r>
      <w:ins w:id="194" w:author="Giulia Moreni" w:date="2024-09-10T12:51:00Z">
        <w:r>
          <w:rPr>
            <w:i/>
            <w:color w:val="44546A"/>
            <w:sz w:val="18"/>
            <w:szCs w:val="18"/>
          </w:rPr>
          <w:t xml:space="preserve"> and 5% of PV4</w:t>
        </w:r>
      </w:ins>
      <w:r>
        <w:rPr>
          <w:i/>
          <w:color w:val="44546A"/>
          <w:sz w:val="18"/>
          <w:szCs w:val="18"/>
        </w:rPr>
        <w:t xml:space="preserve">), values on the X-axis range from 0 to </w:t>
      </w:r>
      <w:del w:id="195" w:author="Giulia Moreni" w:date="2024-09-10T12:52:00Z">
        <w:r>
          <w:rPr>
            <w:i/>
            <w:color w:val="44546A"/>
            <w:sz w:val="18"/>
            <w:szCs w:val="18"/>
          </w:rPr>
          <w:delText>80</w:delText>
        </w:r>
      </w:del>
      <w:ins w:id="196" w:author="Giulia Moreni" w:date="2024-09-10T12:52:00Z">
        <w:r>
          <w:rPr>
            <w:i/>
            <w:color w:val="44546A"/>
            <w:sz w:val="18"/>
            <w:szCs w:val="18"/>
          </w:rPr>
          <w:t>400</w:t>
        </w:r>
      </w:ins>
      <w:r>
        <w:rPr>
          <w:i/>
          <w:color w:val="44546A"/>
          <w:sz w:val="18"/>
          <w:szCs w:val="18"/>
        </w:rPr>
        <w:t xml:space="preserve"> </w:t>
      </w:r>
      <w:proofErr w:type="spellStart"/>
      <w:r>
        <w:rPr>
          <w:i/>
          <w:color w:val="44546A"/>
          <w:sz w:val="18"/>
          <w:szCs w:val="18"/>
        </w:rPr>
        <w:t>pA.</w:t>
      </w:r>
      <w:proofErr w:type="spellEnd"/>
      <w:r>
        <w:rPr>
          <w:i/>
          <w:color w:val="44546A"/>
          <w:sz w:val="18"/>
          <w:szCs w:val="18"/>
        </w:rPr>
        <w:t xml:space="preserve"> The Y-axis represents the number of </w:t>
      </w:r>
      <w:del w:id="197" w:author="Giulia Moreni" w:date="2024-09-10T12:52:00Z">
        <w:r>
          <w:rPr>
            <w:i/>
            <w:color w:val="44546A"/>
            <w:sz w:val="18"/>
            <w:szCs w:val="18"/>
          </w:rPr>
          <w:delText>significant</w:delText>
        </w:r>
      </w:del>
      <w:r>
        <w:rPr>
          <w:i/>
          <w:color w:val="44546A"/>
          <w:sz w:val="18"/>
          <w:szCs w:val="18"/>
        </w:rPr>
        <w:t xml:space="preserve"> alterations</w:t>
      </w:r>
      <w:ins w:id="198" w:author="Giulia Moreni" w:date="2024-09-10T12:52:00Z">
        <w:r>
          <w:rPr>
            <w:i/>
            <w:color w:val="44546A"/>
            <w:sz w:val="18"/>
            <w:szCs w:val="18"/>
          </w:rPr>
          <w:t xml:space="preserve"> &gt;20% (or &lt;-20</w:t>
        </w:r>
        <w:proofErr w:type="gramStart"/>
        <w:r>
          <w:rPr>
            <w:i/>
            <w:color w:val="44546A"/>
            <w:sz w:val="18"/>
            <w:szCs w:val="18"/>
          </w:rPr>
          <w:t xml:space="preserve">%) </w:t>
        </w:r>
      </w:ins>
      <w:r>
        <w:rPr>
          <w:i/>
          <w:color w:val="44546A"/>
          <w:sz w:val="18"/>
          <w:szCs w:val="18"/>
        </w:rPr>
        <w:t xml:space="preserve"> in</w:t>
      </w:r>
      <w:proofErr w:type="gramEnd"/>
      <w:r>
        <w:rPr>
          <w:i/>
          <w:color w:val="44546A"/>
          <w:sz w:val="18"/>
          <w:szCs w:val="18"/>
        </w:rPr>
        <w:t xml:space="preserve"> the respective matrix (the sum of red and blue squares). Increased input to layer 4 results in fewer perturbation-induced changes in the firing rates of other populations.</w:t>
      </w:r>
    </w:p>
    <w:p w14:paraId="797213AB" w14:textId="77777777" w:rsidR="00B67A27" w:rsidRDefault="00B67A27">
      <w:pPr>
        <w:rPr>
          <w:i/>
          <w:color w:val="44546A"/>
          <w:sz w:val="18"/>
          <w:szCs w:val="18"/>
        </w:rPr>
      </w:pPr>
    </w:p>
    <w:p w14:paraId="286986F3" w14:textId="77777777" w:rsidR="00B67A27" w:rsidRDefault="00B67A27">
      <w:pPr>
        <w:rPr>
          <w:i/>
          <w:color w:val="44546A"/>
          <w:sz w:val="18"/>
          <w:szCs w:val="18"/>
        </w:rPr>
      </w:pPr>
    </w:p>
    <w:p w14:paraId="736AED78" w14:textId="77777777" w:rsidR="00B67A27" w:rsidRDefault="00000000">
      <w:pPr>
        <w:spacing w:line="360" w:lineRule="auto"/>
        <w:rPr>
          <w:b/>
        </w:rPr>
      </w:pPr>
      <w:r>
        <w:rPr>
          <w:b/>
        </w:rPr>
        <w:t>Perturbations in the feedback-driven state</w:t>
      </w:r>
    </w:p>
    <w:p w14:paraId="68250296" w14:textId="77777777" w:rsidR="00B67A27" w:rsidRDefault="00000000">
      <w:pPr>
        <w:spacing w:line="360" w:lineRule="auto"/>
      </w:pPr>
      <w:r>
        <w:t xml:space="preserve">We subsequently examined the model's response to perturbative excitatory inputs to each cell type and layer in the feedback-driven state, i.e. in a cortical column receiving feedback drive </w:t>
      </w:r>
      <w:del w:id="199" w:author="Giulia Moreni" w:date="2024-09-10T12:53:00Z">
        <w:r>
          <w:delText>in layer 5 pyramidal cells</w:delText>
        </w:r>
      </w:del>
      <w:ins w:id="200" w:author="Giulia Moreni" w:date="2024-09-10T12:53:00Z">
        <w:r>
          <w:t xml:space="preserve"> into 25% excitatory neurons and 5% PV cells</w:t>
        </w:r>
      </w:ins>
      <w:r>
        <w:t xml:space="preserve"> </w:t>
      </w:r>
      <w:ins w:id="201" w:author="Giulia Moreni" w:date="2024-09-10T12:57:00Z">
        <w:r>
          <w:t xml:space="preserve">in layer 5 </w:t>
        </w:r>
      </w:ins>
      <w:r>
        <w:t>(Fig. 1C). The corresponding response matrix</w:t>
      </w:r>
      <w:r>
        <w:rPr>
          <w:vertAlign w:val="superscript"/>
        </w:rPr>
        <w:t>31</w:t>
      </w:r>
      <w:r>
        <w:t xml:space="preserve"> and its comparison with the spontaneous case are depicted in Fig. </w:t>
      </w:r>
      <w:ins w:id="202" w:author="Giulia Moreni" w:date="2024-09-12T13:55:00Z">
        <w:r>
          <w:t>4</w:t>
        </w:r>
      </w:ins>
      <w:del w:id="203" w:author="Giulia Moreni" w:date="2024-09-12T13:55:00Z">
        <w:r>
          <w:delText>3</w:delText>
        </w:r>
      </w:del>
      <w:r>
        <w:t xml:space="preserve"> (A and B panels respectively), which shows that </w:t>
      </w:r>
      <w:proofErr w:type="gramStart"/>
      <w:r>
        <w:t>a majority of</w:t>
      </w:r>
      <w:proofErr w:type="gramEnd"/>
      <w:r>
        <w:t xml:space="preserve"> perturbations results in positive changes, indicated by the prevalence of red over green squares. This can be explained from the fact that it is easier to excite a network that is already inhibited, in this case by feedback to layer 5. Consequently, in the presence of feedback, perturbations from adjacent circuits (like neighbouring cortical columns) become effectively excitatory overall. This indicates that feedback input to cortical columns may serve as a control mechanism to modulate lateral interactions across V1 columns, as also suggested by experimental findings</w:t>
      </w:r>
      <w:r>
        <w:rPr>
          <w:vertAlign w:val="superscript"/>
        </w:rPr>
        <w:t>33,34</w:t>
      </w:r>
      <w:r>
        <w:t>.</w:t>
      </w:r>
      <w:ins w:id="204" w:author="Giulia Moreni" w:date="2024-09-10T13:36:00Z">
        <w:r>
          <w:t xml:space="preserve"> In Supplementary Fig. S6 we also provide the matrix with the exact percentage changes of firing rates caused by the perturbative inputs.</w:t>
        </w:r>
      </w:ins>
    </w:p>
    <w:p w14:paraId="6EE12734" w14:textId="77777777" w:rsidR="00B67A27" w:rsidRDefault="00B67A27">
      <w:pPr>
        <w:spacing w:line="360" w:lineRule="auto"/>
      </w:pPr>
    </w:p>
    <w:p w14:paraId="4EA9F99D" w14:textId="2CE7ECAD" w:rsidR="00B67A27" w:rsidRDefault="00000000">
      <w:pPr>
        <w:spacing w:line="360" w:lineRule="auto"/>
      </w:pPr>
      <w:r>
        <w:lastRenderedPageBreak/>
        <w:t>We next performed an extensive perturbation analysis for 1</w:t>
      </w:r>
      <w:ins w:id="205" w:author="Giulia Moreni" w:date="2024-09-10T12:55:00Z">
        <w:r>
          <w:t>4</w:t>
        </w:r>
      </w:ins>
      <w:del w:id="206" w:author="Giulia Moreni" w:date="2024-09-10T12:55:00Z">
        <w:r>
          <w:delText>5</w:delText>
        </w:r>
      </w:del>
      <w:r>
        <w:t xml:space="preserve"> different scenarios, similarly to what was previously done for the feedforward case. In each scenario, we varied the strength of (non-perturbational) feedback input injected into </w:t>
      </w:r>
      <w:ins w:id="207" w:author="Giulia Moreni" w:date="2024-09-10T12:55:00Z">
        <w:r>
          <w:t xml:space="preserve">a subset of </w:t>
        </w:r>
      </w:ins>
      <w:r>
        <w:t>excitatory neurons</w:t>
      </w:r>
      <w:r w:rsidR="001B70DB">
        <w:t xml:space="preserve"> </w:t>
      </w:r>
      <w:ins w:id="208" w:author="Giulia Moreni" w:date="2024-09-10T12:55:00Z">
        <w:r>
          <w:t>(25%) and PV cells (5%)</w:t>
        </w:r>
      </w:ins>
      <w:r>
        <w:t xml:space="preserve"> in layer 5. The input strength ranged from 0 to </w:t>
      </w:r>
      <w:del w:id="209" w:author="Giulia Moreni" w:date="2024-09-10T12:57:00Z">
        <w:r>
          <w:delText>8</w:delText>
        </w:r>
      </w:del>
      <w:ins w:id="210" w:author="Giulia Moreni" w:date="2024-09-10T12:57:00Z">
        <w:r>
          <w:t>40</w:t>
        </w:r>
      </w:ins>
      <w:r>
        <w:t xml:space="preserve">0 </w:t>
      </w:r>
      <w:proofErr w:type="spellStart"/>
      <w:r>
        <w:t>pA.</w:t>
      </w:r>
      <w:proofErr w:type="spellEnd"/>
      <w:r>
        <w:t xml:space="preserve"> For each condition, we generated a perturbation matrix by giving input to one neuronal group at a time and observed the changes in the others. We then counted the number of marked changes (more than a 20% increase or decrease) in their firing rates upon the injection of perturbational input into any population. We observed that networks with stronger feedback input display fewer marked changes upon perturbations than networks with weak feedback input (Fig. </w:t>
      </w:r>
      <w:ins w:id="211" w:author="Giulia Moreni" w:date="2024-09-12T13:56:00Z">
        <w:r>
          <w:t>4</w:t>
        </w:r>
      </w:ins>
      <w:del w:id="212" w:author="Giulia Moreni" w:date="2024-09-12T13:56:00Z">
        <w:r>
          <w:delText>3</w:delText>
        </w:r>
      </w:del>
      <w:r>
        <w:t>C). In Supplementary Fig. S</w:t>
      </w:r>
      <w:ins w:id="213" w:author="Giulia Moreni" w:date="2024-09-12T14:05:00Z">
        <w:r>
          <w:t>7</w:t>
        </w:r>
      </w:ins>
      <w:del w:id="214" w:author="Giulia Moreni" w:date="2024-09-12T14:05:00Z">
        <w:r>
          <w:delText>2</w:delText>
        </w:r>
      </w:del>
      <w:r>
        <w:t xml:space="preserve">, we also provide, among the marked changes, the percentage of positive changes (being roughly half of all of them) for each scenario. This result is </w:t>
      </w:r>
      <w:proofErr w:type="gramStart"/>
      <w:r>
        <w:t>similar to</w:t>
      </w:r>
      <w:proofErr w:type="gramEnd"/>
      <w:r>
        <w:t xml:space="preserve"> the one previously obtained by varying feedforward input strength. Probably the reason behind this is that when we have a strong feedback input which is governing the overall behaviour small perturbative inputs have irrelevant effect. </w:t>
      </w:r>
    </w:p>
    <w:p w14:paraId="69D9E24F" w14:textId="77777777" w:rsidR="00B67A27" w:rsidRDefault="00B67A27">
      <w:pPr>
        <w:spacing w:line="360" w:lineRule="auto"/>
      </w:pPr>
    </w:p>
    <w:p w14:paraId="66CBEE94" w14:textId="77777777" w:rsidR="00B67A27" w:rsidRDefault="00000000">
      <w:pPr>
        <w:spacing w:line="360" w:lineRule="auto"/>
        <w:jc w:val="center"/>
      </w:pPr>
      <w:ins w:id="215" w:author="Giulia Moreni" w:date="2024-09-10T12:53:00Z">
        <w:r>
          <w:rPr>
            <w:noProof/>
          </w:rPr>
          <w:lastRenderedPageBreak/>
          <w:drawing>
            <wp:inline distT="114300" distB="114300" distL="114300" distR="114300" wp14:anchorId="4C5C4349" wp14:editId="0A8E1932">
              <wp:extent cx="5472113" cy="456009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72113" cy="4560094"/>
                      </a:xfrm>
                      <a:prstGeom prst="rect">
                        <a:avLst/>
                      </a:prstGeom>
                      <a:ln/>
                    </pic:spPr>
                  </pic:pic>
                </a:graphicData>
              </a:graphic>
            </wp:inline>
          </w:drawing>
        </w:r>
      </w:ins>
    </w:p>
    <w:p w14:paraId="388C839A" w14:textId="77777777" w:rsidR="00B67A27" w:rsidRDefault="00000000">
      <w:pPr>
        <w:spacing w:line="360" w:lineRule="auto"/>
        <w:rPr>
          <w:i/>
          <w:color w:val="44546A"/>
          <w:sz w:val="18"/>
          <w:szCs w:val="18"/>
        </w:rPr>
      </w:pPr>
      <w:r>
        <w:rPr>
          <w:i/>
          <w:color w:val="44546A"/>
          <w:sz w:val="18"/>
          <w:szCs w:val="18"/>
        </w:rPr>
        <w:t xml:space="preserve">Figure </w:t>
      </w:r>
      <w:ins w:id="216" w:author="Giulia Moreni" w:date="2024-09-12T14:25:00Z">
        <w:r>
          <w:rPr>
            <w:i/>
            <w:color w:val="44546A"/>
            <w:sz w:val="18"/>
            <w:szCs w:val="18"/>
          </w:rPr>
          <w:t>4</w:t>
        </w:r>
      </w:ins>
      <w:del w:id="217" w:author="Giulia Moreni" w:date="2024-09-12T14:25:00Z">
        <w:r>
          <w:rPr>
            <w:i/>
            <w:color w:val="44546A"/>
            <w:sz w:val="18"/>
            <w:szCs w:val="18"/>
          </w:rPr>
          <w:delText>3</w:delText>
        </w:r>
      </w:del>
      <w:r>
        <w:rPr>
          <w:i/>
          <w:color w:val="44546A"/>
          <w:sz w:val="18"/>
          <w:szCs w:val="18"/>
        </w:rPr>
        <w:t xml:space="preserve">: Perturbational input-output matrix </w:t>
      </w:r>
      <w:proofErr w:type="gramStart"/>
      <w:r>
        <w:rPr>
          <w:i/>
          <w:color w:val="44546A"/>
          <w:sz w:val="18"/>
          <w:szCs w:val="18"/>
        </w:rPr>
        <w:t>in  feedback</w:t>
      </w:r>
      <w:proofErr w:type="gramEnd"/>
      <w:r>
        <w:rPr>
          <w:i/>
          <w:color w:val="44546A"/>
          <w:sz w:val="18"/>
          <w:szCs w:val="18"/>
        </w:rPr>
        <w:t>-driven condition. (A) Perturbational matrix of input-output relationships within the network. With feedback input (input to pyramidal cells in layer 5) applied, we administered input to one population (indicated on the Y-axis) and observed the effects on the others (X-axis). This process was repeated for all 16 populations to compile the matrix. Red signifies an increase in the mean firing rate exceeding 20% above the initial value (with only input to L5), blue denotes a decrease greater than 20%, and white represents a change less than 20%.</w:t>
      </w:r>
      <w:ins w:id="218" w:author="Giulia Moreni" w:date="2024-09-10T13:52:00Z">
        <w:r>
          <w:rPr>
            <w:i/>
            <w:color w:val="44546A"/>
            <w:sz w:val="18"/>
            <w:szCs w:val="18"/>
          </w:rPr>
          <w:t xml:space="preserve"> In Supplementary Fig. S6 the exact percentage changes are shown.</w:t>
        </w:r>
      </w:ins>
      <w:r>
        <w:rPr>
          <w:i/>
          <w:color w:val="44546A"/>
          <w:sz w:val="18"/>
          <w:szCs w:val="18"/>
        </w:rPr>
        <w:t xml:space="preserve"> (B) Comparative matrix between the feedback and spontaneous conditions (layout as in Fig. </w:t>
      </w:r>
      <w:ins w:id="219" w:author="Giulia Moreni" w:date="2024-09-10T13:50:00Z">
        <w:r>
          <w:rPr>
            <w:i/>
            <w:color w:val="44546A"/>
            <w:sz w:val="18"/>
            <w:szCs w:val="18"/>
          </w:rPr>
          <w:t>3</w:t>
        </w:r>
      </w:ins>
      <w:del w:id="220" w:author="Giulia Moreni" w:date="2024-09-10T13:50:00Z">
        <w:r>
          <w:rPr>
            <w:i/>
            <w:color w:val="44546A"/>
            <w:sz w:val="18"/>
            <w:szCs w:val="18"/>
          </w:rPr>
          <w:delText>2</w:delText>
        </w:r>
      </w:del>
      <w:ins w:id="221" w:author="Giulia Moreni" w:date="2024-09-10T13:50:00Z">
        <w:r>
          <w:rPr>
            <w:i/>
            <w:color w:val="44546A"/>
            <w:sz w:val="18"/>
            <w:szCs w:val="18"/>
          </w:rPr>
          <w:t>C</w:t>
        </w:r>
      </w:ins>
      <w:del w:id="222" w:author="Giulia Moreni" w:date="2024-09-10T13:50:00Z">
        <w:r>
          <w:rPr>
            <w:i/>
            <w:color w:val="44546A"/>
            <w:sz w:val="18"/>
            <w:szCs w:val="18"/>
          </w:rPr>
          <w:delText>B</w:delText>
        </w:r>
      </w:del>
      <w:r>
        <w:rPr>
          <w:i/>
          <w:color w:val="44546A"/>
          <w:sz w:val="18"/>
          <w:szCs w:val="18"/>
        </w:rPr>
        <w:t>). (C) shows the number of changes</w:t>
      </w:r>
      <w:ins w:id="223" w:author="Giulia Moreni" w:date="2024-09-12T14:26:00Z">
        <w:r>
          <w:rPr>
            <w:i/>
            <w:color w:val="44546A"/>
            <w:sz w:val="18"/>
            <w:szCs w:val="18"/>
          </w:rPr>
          <w:t xml:space="preserve"> &gt;20% (or &lt;-20%)</w:t>
        </w:r>
      </w:ins>
      <w:r>
        <w:rPr>
          <w:i/>
          <w:color w:val="44546A"/>
          <w:sz w:val="18"/>
          <w:szCs w:val="18"/>
        </w:rPr>
        <w:t xml:space="preserve"> in the corresponding perturbation matrix. We conducted perturbation analysis for 1</w:t>
      </w:r>
      <w:ins w:id="224" w:author="Giulia Moreni" w:date="2024-09-10T13:20:00Z">
        <w:r>
          <w:rPr>
            <w:i/>
            <w:color w:val="44546A"/>
            <w:sz w:val="18"/>
            <w:szCs w:val="18"/>
          </w:rPr>
          <w:t>4</w:t>
        </w:r>
      </w:ins>
      <w:r>
        <w:rPr>
          <w:i/>
          <w:color w:val="44546A"/>
          <w:sz w:val="18"/>
          <w:szCs w:val="18"/>
        </w:rPr>
        <w:t xml:space="preserve"> different network conditions, defined by varying Feedback (FB) input to layer 5, and resulting in a 16x16 matrix for each condition, though these matrices are not displayed here. Each condition varied the input strength to a subset of excitatory neurons</w:t>
      </w:r>
      <w:ins w:id="225" w:author="Giulia Moreni" w:date="2024-09-10T13:20:00Z">
        <w:r>
          <w:rPr>
            <w:i/>
            <w:color w:val="44546A"/>
            <w:sz w:val="18"/>
            <w:szCs w:val="18"/>
          </w:rPr>
          <w:t xml:space="preserve"> and PV cells</w:t>
        </w:r>
      </w:ins>
      <w:r>
        <w:rPr>
          <w:i/>
          <w:color w:val="44546A"/>
          <w:sz w:val="18"/>
          <w:szCs w:val="18"/>
        </w:rPr>
        <w:t xml:space="preserve"> in layer 5</w:t>
      </w:r>
      <w:ins w:id="226" w:author="Giulia Moreni" w:date="2024-09-12T14:27:00Z">
        <w:r>
          <w:rPr>
            <w:i/>
            <w:color w:val="44546A"/>
            <w:sz w:val="18"/>
            <w:szCs w:val="18"/>
          </w:rPr>
          <w:t xml:space="preserve"> (25% of E5 and 5% of PV5)</w:t>
        </w:r>
      </w:ins>
      <w:r>
        <w:rPr>
          <w:i/>
          <w:color w:val="44546A"/>
          <w:sz w:val="18"/>
          <w:szCs w:val="18"/>
        </w:rPr>
        <w:t xml:space="preserve">, values on the X-axis range from 0 to </w:t>
      </w:r>
      <w:del w:id="227" w:author="Giulia Moreni" w:date="2024-09-10T13:20:00Z">
        <w:r>
          <w:rPr>
            <w:i/>
            <w:color w:val="44546A"/>
            <w:sz w:val="18"/>
            <w:szCs w:val="18"/>
          </w:rPr>
          <w:delText>8</w:delText>
        </w:r>
      </w:del>
      <w:ins w:id="228" w:author="Giulia Moreni" w:date="2024-09-10T13:20:00Z">
        <w:r>
          <w:rPr>
            <w:i/>
            <w:color w:val="44546A"/>
            <w:sz w:val="18"/>
            <w:szCs w:val="18"/>
          </w:rPr>
          <w:t>40</w:t>
        </w:r>
      </w:ins>
      <w:r>
        <w:rPr>
          <w:i/>
          <w:color w:val="44546A"/>
          <w:sz w:val="18"/>
          <w:szCs w:val="18"/>
        </w:rPr>
        <w:t xml:space="preserve">0 </w:t>
      </w:r>
      <w:proofErr w:type="spellStart"/>
      <w:r>
        <w:rPr>
          <w:i/>
          <w:color w:val="44546A"/>
          <w:sz w:val="18"/>
          <w:szCs w:val="18"/>
        </w:rPr>
        <w:t>pA.</w:t>
      </w:r>
      <w:proofErr w:type="spellEnd"/>
      <w:r>
        <w:rPr>
          <w:i/>
          <w:color w:val="44546A"/>
          <w:sz w:val="18"/>
          <w:szCs w:val="18"/>
        </w:rPr>
        <w:t xml:space="preserve"> The Y-axis represents the number of </w:t>
      </w:r>
      <w:del w:id="229" w:author="Giulia Moreni" w:date="2024-09-10T13:20:00Z">
        <w:r>
          <w:rPr>
            <w:i/>
            <w:color w:val="44546A"/>
            <w:sz w:val="18"/>
            <w:szCs w:val="18"/>
          </w:rPr>
          <w:delText>significant</w:delText>
        </w:r>
      </w:del>
      <w:r>
        <w:rPr>
          <w:i/>
          <w:color w:val="44546A"/>
          <w:sz w:val="18"/>
          <w:szCs w:val="18"/>
        </w:rPr>
        <w:t xml:space="preserve"> alterations</w:t>
      </w:r>
      <w:ins w:id="230" w:author="Giulia Moreni" w:date="2024-09-10T13:21:00Z">
        <w:r>
          <w:rPr>
            <w:i/>
            <w:color w:val="44546A"/>
            <w:sz w:val="18"/>
            <w:szCs w:val="18"/>
          </w:rPr>
          <w:t xml:space="preserve"> &gt;20% (or &lt;-20</w:t>
        </w:r>
        <w:proofErr w:type="gramStart"/>
        <w:r>
          <w:rPr>
            <w:i/>
            <w:color w:val="44546A"/>
            <w:sz w:val="18"/>
            <w:szCs w:val="18"/>
          </w:rPr>
          <w:t xml:space="preserve">%) </w:t>
        </w:r>
      </w:ins>
      <w:r>
        <w:rPr>
          <w:i/>
          <w:color w:val="44546A"/>
          <w:sz w:val="18"/>
          <w:szCs w:val="18"/>
        </w:rPr>
        <w:t xml:space="preserve"> in</w:t>
      </w:r>
      <w:proofErr w:type="gramEnd"/>
      <w:r>
        <w:rPr>
          <w:i/>
          <w:color w:val="44546A"/>
          <w:sz w:val="18"/>
          <w:szCs w:val="18"/>
        </w:rPr>
        <w:t xml:space="preserve"> the respective matrix (the sum of red and blue squares). Increased input to layer 5 results in fewer perturbation-induced changes in the firing rates of other populations.</w:t>
      </w:r>
    </w:p>
    <w:p w14:paraId="01A16AA3" w14:textId="77777777" w:rsidR="00B67A27" w:rsidRDefault="00B67A27">
      <w:pPr>
        <w:spacing w:line="360" w:lineRule="auto"/>
        <w:rPr>
          <w:i/>
          <w:color w:val="44546A"/>
          <w:sz w:val="18"/>
          <w:szCs w:val="18"/>
        </w:rPr>
      </w:pPr>
    </w:p>
    <w:p w14:paraId="2884B1D4" w14:textId="08FEBF7E" w:rsidR="00B67A27" w:rsidRDefault="00000000">
      <w:pPr>
        <w:spacing w:line="360" w:lineRule="auto"/>
      </w:pPr>
      <w:r>
        <w:t>Contrary to the more stereotypical feedforward input from sensory streams, which commonly targets excitatory neurons</w:t>
      </w:r>
      <w:ins w:id="231" w:author="Giulia Moreni" w:date="2024-09-10T13:21:00Z">
        <w:r>
          <w:t xml:space="preserve"> and PV cells</w:t>
        </w:r>
      </w:ins>
      <w:r>
        <w:t xml:space="preserve"> in layer 4, feedback projections have more diverse cellular targets</w:t>
      </w:r>
      <w:r>
        <w:rPr>
          <w:vertAlign w:val="superscript"/>
        </w:rPr>
        <w:t>35</w:t>
      </w:r>
      <w:r>
        <w:t xml:space="preserve"> and synaptic projections may target several layers, with the notable exception </w:t>
      </w:r>
      <w:r>
        <w:lastRenderedPageBreak/>
        <w:t>of layer 4 which is consistently avoided by feedback projections</w:t>
      </w:r>
      <w:r>
        <w:rPr>
          <w:vertAlign w:val="superscript"/>
        </w:rPr>
        <w:t>19,36</w:t>
      </w:r>
      <w:r>
        <w:t xml:space="preserve">. This makes evaluating the effect of feedback modulation computationally more difficult. Therefore, in addition to the previously analysed feedback condition (input to </w:t>
      </w:r>
      <w:ins w:id="232" w:author="Giulia Moreni" w:date="2024-09-10T13:22:00Z">
        <w:r>
          <w:t xml:space="preserve">a subset of </w:t>
        </w:r>
      </w:ins>
      <w:del w:id="233" w:author="Giulia Moreni" w:date="2024-09-10T13:22:00Z">
        <w:r>
          <w:delText>only</w:delText>
        </w:r>
      </w:del>
      <w:r>
        <w:t xml:space="preserve"> pyramidal </w:t>
      </w:r>
      <w:ins w:id="234" w:author="Giulia Moreni" w:date="2024-09-10T13:22:00Z">
        <w:r>
          <w:t xml:space="preserve">and PV </w:t>
        </w:r>
      </w:ins>
      <w:r>
        <w:t xml:space="preserve">neurons in layer 5), we explored four alternative feedback configurations (Fig. </w:t>
      </w:r>
      <w:del w:id="235" w:author="Giulia Moreni" w:date="2024-09-12T14:28:00Z">
        <w:r>
          <w:delText>4</w:delText>
        </w:r>
      </w:del>
      <w:ins w:id="236" w:author="Giulia Moreni" w:date="2024-09-12T14:28:00Z">
        <w:r>
          <w:t>5</w:t>
        </w:r>
      </w:ins>
      <w:r>
        <w:t>A), in which input respectively arrived at: (</w:t>
      </w:r>
      <w:proofErr w:type="spellStart"/>
      <w:r>
        <w:t>i</w:t>
      </w:r>
      <w:proofErr w:type="spellEnd"/>
      <w:r>
        <w:t xml:space="preserve">) </w:t>
      </w:r>
      <w:del w:id="237" w:author="Giulia Moreni" w:date="2024-09-10T13:29:00Z">
        <w:r>
          <w:delText xml:space="preserve">layer 2/3 </w:delText>
        </w:r>
      </w:del>
      <w:ins w:id="238" w:author="Giulia Moreni" w:date="2024-09-10T13:29:00Z">
        <w:r>
          <w:t xml:space="preserve">subset of </w:t>
        </w:r>
      </w:ins>
      <w:r>
        <w:t>pyramidal cells</w:t>
      </w:r>
      <w:ins w:id="239" w:author="Giulia Moreni" w:date="2024-09-10T13:24:00Z">
        <w:r>
          <w:t xml:space="preserve"> and PV cells in layer 2/3 (25% of E2/3 and 5% of PV2/3)</w:t>
        </w:r>
      </w:ins>
      <w:r>
        <w:t>, (ii)</w:t>
      </w:r>
      <w:del w:id="240" w:author="Giulia Moreni" w:date="2024-09-10T13:25:00Z">
        <w:r>
          <w:delText xml:space="preserve"> </w:delText>
        </w:r>
      </w:del>
      <w:ins w:id="241" w:author="Giulia Moreni" w:date="2024-09-10T13:25:00Z">
        <w:r>
          <w:t xml:space="preserve">subset of </w:t>
        </w:r>
      </w:ins>
      <w:r>
        <w:t>pyramidal cells</w:t>
      </w:r>
      <w:ins w:id="242" w:author="Giulia Moreni" w:date="2024-09-10T13:24:00Z">
        <w:r>
          <w:t xml:space="preserve"> and PV cells</w:t>
        </w:r>
      </w:ins>
      <w:r>
        <w:t xml:space="preserve"> in layers 2/3 and 5</w:t>
      </w:r>
      <w:ins w:id="243" w:author="Giulia Moreni" w:date="2024-09-10T13:29:00Z">
        <w:r>
          <w:t xml:space="preserve"> (25% of E2/3, 25 % of E5, 5% of PV2/3 and 5% PV5)</w:t>
        </w:r>
      </w:ins>
      <w:r>
        <w:t xml:space="preserve">, (iii) </w:t>
      </w:r>
      <w:ins w:id="244" w:author="Giulia Moreni" w:date="2024-09-10T13:28:00Z">
        <w:r>
          <w:t xml:space="preserve">subset of </w:t>
        </w:r>
      </w:ins>
      <w:r>
        <w:t>pyramidal and PV cells in layer 6</w:t>
      </w:r>
      <w:ins w:id="245" w:author="Giulia Moreni" w:date="2024-09-10T13:28:00Z">
        <w:r>
          <w:t xml:space="preserve"> (25% of E6 and 5% of PV6)</w:t>
        </w:r>
      </w:ins>
      <w:r>
        <w:t>, and (iv)</w:t>
      </w:r>
      <w:ins w:id="246" w:author="Giulia Moreni" w:date="2024-09-10T13:27:00Z">
        <w:r>
          <w:t xml:space="preserve"> </w:t>
        </w:r>
      </w:ins>
      <w:r>
        <w:t xml:space="preserve">25% pyramidal cells and 5% PV cells in layers 2/3, 5 and 6. The evoked laminar spiking activity for each of these four alternative configurations (with feedback input arriving at 700 </w:t>
      </w:r>
      <w:proofErr w:type="spellStart"/>
      <w:r>
        <w:t>ms</w:t>
      </w:r>
      <w:proofErr w:type="spellEnd"/>
      <w:r>
        <w:t xml:space="preserve">) is displayed in Fig. </w:t>
      </w:r>
      <w:ins w:id="247" w:author="Giulia Moreni" w:date="2024-09-12T14:30:00Z">
        <w:r>
          <w:t>5</w:t>
        </w:r>
      </w:ins>
      <w:r>
        <w:t xml:space="preserve"> panels A1-4, and we observed overall excitation for case A1 (</w:t>
      </w:r>
      <w:proofErr w:type="spellStart"/>
      <w:r>
        <w:t>expecially</w:t>
      </w:r>
      <w:proofErr w:type="spellEnd"/>
      <w:r>
        <w:t xml:space="preserve"> in L2/3 and L5), slight inhibition in case A2 (leaving aside L5 and L2/3 pyramidal cells),</w:t>
      </w:r>
      <w:del w:id="248" w:author="Giulia Moreni" w:date="2024-09-10T13:32:00Z">
        <w:r>
          <w:delText xml:space="preserve"> no big effects in A3 (leaving aside L5), and</w:delText>
        </w:r>
      </w:del>
      <w:r>
        <w:t xml:space="preserve"> overall inhibition in case A</w:t>
      </w:r>
      <w:ins w:id="249" w:author="Giulia Moreni" w:date="2024-09-10T13:32:00Z">
        <w:r>
          <w:t>3</w:t>
        </w:r>
      </w:ins>
      <w:del w:id="250" w:author="Giulia Moreni" w:date="2024-09-10T13:32:00Z">
        <w:r>
          <w:delText>4</w:delText>
        </w:r>
      </w:del>
      <w:r>
        <w:t xml:space="preserve"> (leaving aside L6 cells), again in agreement with the translaminar inhibitory effect of layer 6 observed experimentally</w:t>
      </w:r>
      <w:r>
        <w:rPr>
          <w:vertAlign w:val="superscript"/>
        </w:rPr>
        <w:t>28</w:t>
      </w:r>
      <w:ins w:id="251" w:author="Giulia Moreni" w:date="2024-09-10T13:33:00Z">
        <w:r>
          <w:rPr>
            <w:vertAlign w:val="superscript"/>
          </w:rPr>
          <w:t xml:space="preserve"> </w:t>
        </w:r>
        <w:r w:rsidRPr="00686D05">
          <w:rPr>
            <w:rPrChange w:id="252" w:author="Jorge Mejias" w:date="2024-09-15T19:16:00Z" w16du:dateUtc="2024-09-15T17:16:00Z">
              <w:rPr>
                <w:vertAlign w:val="superscript"/>
              </w:rPr>
            </w:rPrChange>
          </w:rPr>
          <w:t>and overall inhibition in A4 (leaving aside the cells directly receiving the input)</w:t>
        </w:r>
      </w:ins>
      <w:ins w:id="253" w:author="Jorge Mejias" w:date="2024-09-15T19:16:00Z" w16du:dateUtc="2024-09-15T17:16:00Z">
        <w:r w:rsidR="00686D05">
          <w:t>.</w:t>
        </w:r>
      </w:ins>
      <w:del w:id="254" w:author="Giulia Moreni" w:date="2024-09-10T13:33:00Z">
        <w:r>
          <w:delText>.</w:delText>
        </w:r>
      </w:del>
    </w:p>
    <w:p w14:paraId="05A6D7DB" w14:textId="77777777" w:rsidR="00B67A27" w:rsidRDefault="00B67A27">
      <w:pPr>
        <w:spacing w:line="360" w:lineRule="auto"/>
      </w:pPr>
    </w:p>
    <w:p w14:paraId="6CB39042" w14:textId="77777777" w:rsidR="00B67A27" w:rsidRDefault="00000000">
      <w:pPr>
        <w:spacing w:line="360" w:lineRule="auto"/>
        <w:rPr>
          <w:ins w:id="255" w:author="Giulia Moreni" w:date="2024-09-10T14:27:00Z"/>
        </w:rPr>
      </w:pPr>
      <w:r>
        <w:t xml:space="preserve">The respective perturbational input-output matrices for configurations A1-4 are shown in Fig. </w:t>
      </w:r>
      <w:ins w:id="256" w:author="Giulia Moreni" w:date="2024-09-12T14:31:00Z">
        <w:r>
          <w:t>5</w:t>
        </w:r>
      </w:ins>
      <w:del w:id="257" w:author="Giulia Moreni" w:date="2024-09-12T14:31:00Z">
        <w:r>
          <w:delText>4</w:delText>
        </w:r>
      </w:del>
      <w:r>
        <w:t xml:space="preserve">B (subpanels B1-B4), and reveal that perturbational effects are overall similar for </w:t>
      </w:r>
      <w:del w:id="258" w:author="Giulia Moreni" w:date="2024-09-12T14:34:00Z">
        <w:r>
          <w:delText>all four</w:delText>
        </w:r>
      </w:del>
      <w:ins w:id="259" w:author="Giulia Moreni" w:date="2024-09-12T14:34:00Z">
        <w:r>
          <w:t>most</w:t>
        </w:r>
      </w:ins>
      <w:r>
        <w:t xml:space="preserve"> feedback configurations, with the number of </w:t>
      </w:r>
      <w:del w:id="260" w:author="Giulia Moreni" w:date="2024-09-10T14:13:00Z">
        <w:r>
          <w:delText>significant</w:delText>
        </w:r>
      </w:del>
      <w:r>
        <w:t xml:space="preserve"> changes</w:t>
      </w:r>
      <w:ins w:id="261" w:author="Giulia Moreni" w:date="2024-09-10T14:13:00Z">
        <w:r>
          <w:t xml:space="preserve"> &gt;20% (or &lt;-20%)</w:t>
        </w:r>
      </w:ins>
      <w:r>
        <w:t xml:space="preserve"> being approximately equal for all configurations (Suppl. Fig. S</w:t>
      </w:r>
      <w:ins w:id="262" w:author="Giulia Moreni" w:date="2024-09-10T14:00:00Z">
        <w:r>
          <w:t>8</w:t>
        </w:r>
      </w:ins>
      <w:del w:id="263" w:author="Giulia Moreni" w:date="2024-09-10T14:00:00Z">
        <w:r>
          <w:delText>1</w:delText>
        </w:r>
      </w:del>
      <w:r>
        <w:t xml:space="preserve">). This suggests that, from a global point of view, responses to perturbational input (such as lateral interactions) will be relatively insensitive to the type of feedback pathway present, </w:t>
      </w:r>
      <w:proofErr w:type="gramStart"/>
      <w:r>
        <w:t>as long as</w:t>
      </w:r>
      <w:proofErr w:type="gramEnd"/>
      <w:r>
        <w:t xml:space="preserve"> the column is in a feedback-driven state. This robustness of feedback modulation effects should, however, be contrasted with several notable exceptions. For example, perturbations to SST </w:t>
      </w:r>
      <w:del w:id="264" w:author="Giulia Moreni" w:date="2024-09-11T09:40:00Z">
        <w:r>
          <w:delText>and VIP</w:delText>
        </w:r>
      </w:del>
      <w:r>
        <w:t xml:space="preserve"> cells in layer 6 alone never triggered a </w:t>
      </w:r>
      <w:del w:id="265" w:author="Giulia Moreni" w:date="2024-09-12T14:36:00Z">
        <w:r>
          <w:delText>significant</w:delText>
        </w:r>
      </w:del>
      <w:r>
        <w:t xml:space="preserve"> response </w:t>
      </w:r>
      <w:ins w:id="266" w:author="Giulia Moreni" w:date="2024-09-12T14:36:00Z">
        <w:r>
          <w:t xml:space="preserve">&gt;20% </w:t>
        </w:r>
      </w:ins>
      <w:r>
        <w:t xml:space="preserve">in pyramidal cells of other layers, except for the </w:t>
      </w:r>
      <w:del w:id="267" w:author="Giulia Moreni" w:date="2024-09-11T09:20:00Z">
        <w:r>
          <w:delText>last</w:delText>
        </w:r>
      </w:del>
      <w:r>
        <w:t xml:space="preserve"> configuration </w:t>
      </w:r>
      <w:del w:id="268" w:author="Giulia Moreni" w:date="2024-09-11T09:20:00Z">
        <w:r>
          <w:delText>(</w:delText>
        </w:r>
      </w:del>
      <w:r>
        <w:t>B</w:t>
      </w:r>
      <w:ins w:id="269" w:author="Giulia Moreni" w:date="2024-09-11T09:20:00Z">
        <w:r>
          <w:t>3</w:t>
        </w:r>
      </w:ins>
      <w:del w:id="270" w:author="Giulia Moreni" w:date="2024-09-11T09:20:00Z">
        <w:r>
          <w:delText>4</w:delText>
        </w:r>
      </w:del>
      <w:r>
        <w:t xml:space="preserve">, feedback targeting </w:t>
      </w:r>
      <w:del w:id="271" w:author="Giulia Moreni" w:date="2024-09-11T09:20:00Z">
        <w:r>
          <w:delText xml:space="preserve">pyramidal </w:delText>
        </w:r>
      </w:del>
      <w:r>
        <w:t>layer 6</w:t>
      </w:r>
      <w:del w:id="272" w:author="Giulia Moreni" w:date="2024-09-11T09:20:00Z">
        <w:r>
          <w:delText>)</w:delText>
        </w:r>
      </w:del>
      <w:r>
        <w:t xml:space="preserve">. In this scenario, pyramidal cells in layer 2/3 increase their activity when perturbation is applied to layer 6 SST </w:t>
      </w:r>
      <w:del w:id="273" w:author="Giulia Moreni" w:date="2024-09-11T09:41:00Z">
        <w:r>
          <w:delText>or VIP</w:delText>
        </w:r>
      </w:del>
      <w:r>
        <w:t xml:space="preserve"> cells, and decrease it when it is applied to layer 6 PV cells –highlighting cell-type selective modulation across layers.</w:t>
      </w:r>
    </w:p>
    <w:p w14:paraId="3FB2362A" w14:textId="77777777" w:rsidR="00B67A27" w:rsidRDefault="00000000">
      <w:pPr>
        <w:spacing w:line="360" w:lineRule="auto"/>
        <w:rPr>
          <w:del w:id="274" w:author="Giulia Moreni" w:date="2024-09-10T14:30:00Z"/>
        </w:rPr>
      </w:pPr>
      <w:del w:id="275" w:author="Giulia Moreni" w:date="2024-09-10T14:27:00Z">
        <w:r>
          <w:delText xml:space="preserve"> </w:delText>
        </w:r>
      </w:del>
      <w:r>
        <w:t xml:space="preserve">Different perturbation effects are observed in layer 2/3 SST </w:t>
      </w:r>
      <w:del w:id="276" w:author="Giulia Moreni" w:date="2024-09-10T14:19:00Z">
        <w:r>
          <w:delText>and VIP</w:delText>
        </w:r>
      </w:del>
      <w:r>
        <w:t xml:space="preserve"> populations when layer 5 pyramidal cells are stimulated, varying across configurations </w:t>
      </w:r>
      <w:del w:id="277" w:author="Giulia Moreni" w:date="2024-09-10T14:19:00Z">
        <w:r>
          <w:delText>B1-</w:delText>
        </w:r>
      </w:del>
      <w:ins w:id="278" w:author="Giulia Moreni" w:date="2024-09-10T14:19:00Z">
        <w:del w:id="279" w:author="Giulia Moreni" w:date="2024-09-10T14:19:00Z">
          <w:r>
            <w:delText>4</w:delText>
          </w:r>
        </w:del>
      </w:ins>
      <w:del w:id="280" w:author="Giulia Moreni" w:date="2024-09-10T14:19:00Z">
        <w:r>
          <w:delText>2 and B3-4</w:delText>
        </w:r>
      </w:del>
      <w:r>
        <w:t xml:space="preserve">. Specifically, SST </w:t>
      </w:r>
      <w:del w:id="281" w:author="Giulia Moreni" w:date="2024-09-10T14:19:00Z">
        <w:r>
          <w:delText>and VIP</w:delText>
        </w:r>
      </w:del>
      <w:r>
        <w:t xml:space="preserve"> activities </w:t>
      </w:r>
      <w:r>
        <w:lastRenderedPageBreak/>
        <w:t>increase</w:t>
      </w:r>
      <w:ins w:id="282" w:author="Giulia Moreni" w:date="2024-09-11T09:46:00Z">
        <w:r>
          <w:t xml:space="preserve"> &gt;20%</w:t>
        </w:r>
      </w:ins>
      <w:r>
        <w:t xml:space="preserve"> in configurations B</w:t>
      </w:r>
      <w:ins w:id="283" w:author="Giulia Moreni" w:date="2024-09-11T09:24:00Z">
        <w:r>
          <w:t>3</w:t>
        </w:r>
      </w:ins>
      <w:del w:id="284" w:author="Giulia Moreni" w:date="2024-09-11T09:24:00Z">
        <w:r>
          <w:delText>1-2</w:delText>
        </w:r>
      </w:del>
      <w:r>
        <w:t xml:space="preserve">, whereas their firing rates </w:t>
      </w:r>
      <w:ins w:id="285" w:author="Giulia Moreni" w:date="2024-09-10T14:20:00Z">
        <w:r>
          <w:t>changes less drastically</w:t>
        </w:r>
        <w:del w:id="286" w:author="Giulia Moreni" w:date="2024-09-10T14:20:00Z">
          <w:r>
            <w:delText>drasticaally</w:delText>
          </w:r>
        </w:del>
      </w:ins>
      <w:del w:id="287" w:author="Giulia Moreni" w:date="2024-09-10T14:20:00Z">
        <w:r>
          <w:delText>do not change</w:delText>
        </w:r>
      </w:del>
      <w:ins w:id="288" w:author="Giulia Moreni" w:date="2024-09-10T14:20:00Z">
        <w:del w:id="289" w:author="Giulia Moreni" w:date="2024-09-10T14:20:00Z">
          <w:r>
            <w:delText xml:space="preserve"> a lot</w:delText>
          </w:r>
        </w:del>
      </w:ins>
      <w:del w:id="290" w:author="Giulia Moreni" w:date="2024-09-10T14:20:00Z">
        <w:r>
          <w:delText xml:space="preserve"> significantly in</w:delText>
        </w:r>
      </w:del>
      <w:r>
        <w:t xml:space="preserve"> B</w:t>
      </w:r>
      <w:ins w:id="291" w:author="Giulia Moreni" w:date="2024-09-11T09:25:00Z">
        <w:r>
          <w:t>1,2,4</w:t>
        </w:r>
      </w:ins>
      <w:del w:id="292" w:author="Giulia Moreni" w:date="2024-09-11T09:25:00Z">
        <w:r>
          <w:delText>3-4</w:delText>
        </w:r>
      </w:del>
      <w:ins w:id="293" w:author="Giulia Moreni" w:date="2024-09-11T09:25:00Z">
        <w:r>
          <w:t xml:space="preserve"> (See also Fig. S9)</w:t>
        </w:r>
      </w:ins>
      <w:r>
        <w:t>.</w:t>
      </w:r>
      <w:ins w:id="294" w:author="Giulia Moreni" w:date="2024-09-10T14:30:00Z">
        <w:r>
          <w:t xml:space="preserve"> To quantify the differences between the conditions we used the </w:t>
        </w:r>
        <w:proofErr w:type="spellStart"/>
        <w:r>
          <w:t>Frobenius</w:t>
        </w:r>
        <w:proofErr w:type="spellEnd"/>
        <w:r>
          <w:t xml:space="preserve"> norm (see Methods): we compute the pairwise distances between all the matrices to see which conditions are closer to each other. This result is shown in Supplementary Fig. S9 as well as the matrices with the exact changes in percentage firing rates. </w:t>
        </w:r>
      </w:ins>
    </w:p>
    <w:p w14:paraId="32D4C6FF" w14:textId="77777777" w:rsidR="00B67A27" w:rsidRDefault="00B67A27">
      <w:pPr>
        <w:spacing w:line="360" w:lineRule="auto"/>
      </w:pPr>
    </w:p>
    <w:p w14:paraId="27E2E108" w14:textId="77777777" w:rsidR="00B67A27" w:rsidRDefault="00B67A27">
      <w:pPr>
        <w:spacing w:line="360" w:lineRule="auto"/>
        <w:rPr>
          <w:sz w:val="18"/>
          <w:szCs w:val="18"/>
        </w:rPr>
      </w:pPr>
    </w:p>
    <w:p w14:paraId="45DFB2D1" w14:textId="77777777" w:rsidR="00B67A27" w:rsidRDefault="00000000">
      <w:pPr>
        <w:spacing w:line="360" w:lineRule="auto"/>
        <w:jc w:val="center"/>
      </w:pPr>
      <w:ins w:id="295" w:author="Giulia Moreni" w:date="2024-09-10T13:24:00Z">
        <w:r>
          <w:rPr>
            <w:noProof/>
            <w:rPrChange w:id="296" w:author="Giulia Moreni" w:date="2024-09-10T13:24:00Z">
              <w:rPr>
                <w:noProof/>
                <w:sz w:val="18"/>
                <w:szCs w:val="18"/>
              </w:rPr>
            </w:rPrChange>
          </w:rPr>
          <w:lastRenderedPageBreak/>
          <w:drawing>
            <wp:inline distT="114300" distB="114300" distL="114300" distR="114300" wp14:anchorId="08694632" wp14:editId="1DAA0A77">
              <wp:extent cx="5206314" cy="7644714"/>
              <wp:effectExtent l="0" t="0" r="1270" b="127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216483" cy="7659646"/>
                      </a:xfrm>
                      <a:prstGeom prst="rect">
                        <a:avLst/>
                      </a:prstGeom>
                      <a:ln/>
                    </pic:spPr>
                  </pic:pic>
                </a:graphicData>
              </a:graphic>
            </wp:inline>
          </w:drawing>
        </w:r>
      </w:ins>
    </w:p>
    <w:p w14:paraId="5AD2644B" w14:textId="68ACB14A" w:rsidR="00B67A27" w:rsidRPr="003B7BD5" w:rsidRDefault="00000000">
      <w:pPr>
        <w:spacing w:line="360" w:lineRule="auto"/>
        <w:rPr>
          <w:sz w:val="18"/>
          <w:szCs w:val="18"/>
        </w:rPr>
      </w:pPr>
      <w:r w:rsidRPr="003B7BD5">
        <w:rPr>
          <w:sz w:val="18"/>
          <w:szCs w:val="18"/>
          <w:rPrChange w:id="297" w:author="Giulia Moreni" w:date="2024-09-10T13:24:00Z">
            <w:rPr>
              <w:i/>
              <w:color w:val="44546A"/>
              <w:sz w:val="18"/>
              <w:szCs w:val="18"/>
            </w:rPr>
          </w:rPrChange>
        </w:rPr>
        <w:t xml:space="preserve">Figure 5: Perturbation analysis in four different feedback-driven states. (A) Raster plots depicting four different states. The network state after 700 </w:t>
      </w:r>
      <w:proofErr w:type="spellStart"/>
      <w:r w:rsidRPr="003B7BD5">
        <w:rPr>
          <w:sz w:val="18"/>
          <w:szCs w:val="18"/>
          <w:rPrChange w:id="298" w:author="Giulia Moreni" w:date="2024-09-10T13:24:00Z">
            <w:rPr>
              <w:i/>
              <w:color w:val="44546A"/>
              <w:sz w:val="18"/>
              <w:szCs w:val="18"/>
            </w:rPr>
          </w:rPrChange>
        </w:rPr>
        <w:t>ms</w:t>
      </w:r>
      <w:proofErr w:type="spellEnd"/>
      <w:r w:rsidRPr="003B7BD5">
        <w:rPr>
          <w:sz w:val="18"/>
          <w:szCs w:val="18"/>
          <w:rPrChange w:id="299" w:author="Giulia Moreni" w:date="2024-09-10T13:24:00Z">
            <w:rPr>
              <w:i/>
              <w:color w:val="44546A"/>
              <w:sz w:val="18"/>
              <w:szCs w:val="18"/>
            </w:rPr>
          </w:rPrChange>
        </w:rPr>
        <w:t xml:space="preserve"> in the raster plot indicates the condition for the subsequent perturbation analysis. </w:t>
      </w:r>
      <w:ins w:id="300" w:author="Giulia Moreni" w:date="2024-09-12T16:55:00Z">
        <w:r w:rsidRPr="003B7BD5">
          <w:rPr>
            <w:sz w:val="18"/>
            <w:szCs w:val="18"/>
            <w:rPrChange w:id="301" w:author="Giulia Moreni" w:date="2024-09-10T13:24:00Z">
              <w:rPr>
                <w:i/>
                <w:color w:val="44546A"/>
                <w:sz w:val="18"/>
                <w:szCs w:val="18"/>
              </w:rPr>
            </w:rPrChange>
          </w:rPr>
          <w:t xml:space="preserve">Upon injection of </w:t>
        </w:r>
        <w:r w:rsidRPr="003B7BD5">
          <w:rPr>
            <w:sz w:val="18"/>
            <w:szCs w:val="18"/>
            <w:rPrChange w:id="302" w:author="Giulia Moreni" w:date="2024-09-10T13:24:00Z">
              <w:rPr>
                <w:i/>
                <w:color w:val="44546A"/>
                <w:sz w:val="18"/>
                <w:szCs w:val="18"/>
              </w:rPr>
            </w:rPrChange>
          </w:rPr>
          <w:lastRenderedPageBreak/>
          <w:t xml:space="preserve">the input in A1-A4) we can observe a synchronisation of the neurons receiving the input, this effect then disappears with time. </w:t>
        </w:r>
      </w:ins>
      <w:r w:rsidRPr="003B7BD5">
        <w:rPr>
          <w:sz w:val="18"/>
          <w:szCs w:val="18"/>
          <w:rPrChange w:id="303" w:author="Giulia Moreni" w:date="2024-09-10T13:24:00Z">
            <w:rPr>
              <w:i/>
              <w:color w:val="44546A"/>
              <w:sz w:val="18"/>
              <w:szCs w:val="18"/>
            </w:rPr>
          </w:rPrChange>
        </w:rPr>
        <w:t xml:space="preserve">(B) Perturbation Input-output matrices for four distinct states: B1) Feedback input to </w:t>
      </w:r>
      <w:del w:id="304" w:author="Giulia Moreni" w:date="2024-09-10T14:47:00Z">
        <w:r w:rsidRPr="003B7BD5">
          <w:rPr>
            <w:sz w:val="18"/>
            <w:szCs w:val="18"/>
            <w:rPrChange w:id="305" w:author="Giulia Moreni" w:date="2024-09-10T13:24:00Z">
              <w:rPr>
                <w:i/>
                <w:color w:val="44546A"/>
                <w:sz w:val="18"/>
                <w:szCs w:val="18"/>
              </w:rPr>
            </w:rPrChange>
          </w:rPr>
          <w:delText>excitatory</w:delText>
        </w:r>
      </w:del>
      <w:ins w:id="306" w:author="Giulia Moreni" w:date="2024-09-10T14:47:00Z">
        <w:r w:rsidRPr="003B7BD5">
          <w:rPr>
            <w:sz w:val="18"/>
            <w:szCs w:val="18"/>
            <w:rPrChange w:id="307" w:author="Giulia Moreni" w:date="2024-09-10T13:24:00Z">
              <w:rPr>
                <w:i/>
                <w:color w:val="44546A"/>
                <w:sz w:val="18"/>
                <w:szCs w:val="18"/>
              </w:rPr>
            </w:rPrChange>
          </w:rPr>
          <w:t xml:space="preserve">subset of E and </w:t>
        </w:r>
        <w:proofErr w:type="gramStart"/>
        <w:r w:rsidRPr="003B7BD5">
          <w:rPr>
            <w:sz w:val="18"/>
            <w:szCs w:val="18"/>
            <w:rPrChange w:id="308" w:author="Giulia Moreni" w:date="2024-09-10T13:24:00Z">
              <w:rPr>
                <w:i/>
                <w:color w:val="44546A"/>
                <w:sz w:val="18"/>
                <w:szCs w:val="18"/>
              </w:rPr>
            </w:rPrChange>
          </w:rPr>
          <w:t xml:space="preserve">PV </w:t>
        </w:r>
      </w:ins>
      <w:r w:rsidRPr="003B7BD5">
        <w:rPr>
          <w:sz w:val="18"/>
          <w:szCs w:val="18"/>
          <w:rPrChange w:id="309" w:author="Giulia Moreni" w:date="2024-09-10T13:24:00Z">
            <w:rPr>
              <w:i/>
              <w:color w:val="44546A"/>
              <w:sz w:val="18"/>
              <w:szCs w:val="18"/>
            </w:rPr>
          </w:rPrChange>
        </w:rPr>
        <w:t xml:space="preserve"> neurons</w:t>
      </w:r>
      <w:proofErr w:type="gramEnd"/>
      <w:r w:rsidRPr="003B7BD5">
        <w:rPr>
          <w:sz w:val="18"/>
          <w:szCs w:val="18"/>
          <w:rPrChange w:id="310" w:author="Giulia Moreni" w:date="2024-09-10T13:24:00Z">
            <w:rPr>
              <w:i/>
              <w:color w:val="44546A"/>
              <w:sz w:val="18"/>
              <w:szCs w:val="18"/>
            </w:rPr>
          </w:rPrChange>
        </w:rPr>
        <w:t xml:space="preserve"> in layer 2/3. B2) Input to </w:t>
      </w:r>
      <w:del w:id="311" w:author="Giulia Moreni" w:date="2024-09-10T14:48:00Z">
        <w:r w:rsidRPr="003B7BD5">
          <w:rPr>
            <w:sz w:val="18"/>
            <w:szCs w:val="18"/>
            <w:rPrChange w:id="312" w:author="Giulia Moreni" w:date="2024-09-10T13:24:00Z">
              <w:rPr>
                <w:i/>
                <w:color w:val="44546A"/>
                <w:sz w:val="18"/>
                <w:szCs w:val="18"/>
              </w:rPr>
            </w:rPrChange>
          </w:rPr>
          <w:delText>excitatory</w:delText>
        </w:r>
      </w:del>
      <w:ins w:id="313" w:author="Giulia Moreni" w:date="2024-09-10T14:48:00Z">
        <w:r w:rsidRPr="003B7BD5">
          <w:rPr>
            <w:sz w:val="18"/>
            <w:szCs w:val="18"/>
            <w:rPrChange w:id="314" w:author="Giulia Moreni" w:date="2024-09-10T13:24:00Z">
              <w:rPr>
                <w:i/>
                <w:color w:val="44546A"/>
                <w:sz w:val="18"/>
                <w:szCs w:val="18"/>
              </w:rPr>
            </w:rPrChange>
          </w:rPr>
          <w:t xml:space="preserve"> subset of E and PV</w:t>
        </w:r>
      </w:ins>
      <w:r w:rsidRPr="003B7BD5">
        <w:rPr>
          <w:sz w:val="18"/>
          <w:szCs w:val="18"/>
          <w:rPrChange w:id="315" w:author="Giulia Moreni" w:date="2024-09-10T13:24:00Z">
            <w:rPr>
              <w:i/>
              <w:color w:val="44546A"/>
              <w:sz w:val="18"/>
              <w:szCs w:val="18"/>
            </w:rPr>
          </w:rPrChange>
        </w:rPr>
        <w:t xml:space="preserve"> neurons in layer 2/3 and layer 5. B</w:t>
      </w:r>
      <w:proofErr w:type="gramStart"/>
      <w:r w:rsidRPr="003B7BD5">
        <w:rPr>
          <w:sz w:val="18"/>
          <w:szCs w:val="18"/>
          <w:rPrChange w:id="316" w:author="Giulia Moreni" w:date="2024-09-10T13:24:00Z">
            <w:rPr>
              <w:i/>
              <w:color w:val="44546A"/>
              <w:sz w:val="18"/>
              <w:szCs w:val="18"/>
            </w:rPr>
          </w:rPrChange>
        </w:rPr>
        <w:t>3)</w:t>
      </w:r>
      <w:ins w:id="317" w:author="Giulia Moreni" w:date="2024-09-10T14:48:00Z">
        <w:r w:rsidRPr="003B7BD5">
          <w:rPr>
            <w:sz w:val="18"/>
            <w:szCs w:val="18"/>
            <w:rPrChange w:id="318" w:author="Giulia Moreni" w:date="2024-09-10T13:24:00Z">
              <w:rPr>
                <w:i/>
                <w:color w:val="44546A"/>
                <w:sz w:val="18"/>
                <w:szCs w:val="18"/>
              </w:rPr>
            </w:rPrChange>
          </w:rPr>
          <w:t>Input</w:t>
        </w:r>
        <w:proofErr w:type="gramEnd"/>
        <w:r w:rsidRPr="003B7BD5">
          <w:rPr>
            <w:sz w:val="18"/>
            <w:szCs w:val="18"/>
            <w:rPrChange w:id="319" w:author="Giulia Moreni" w:date="2024-09-10T13:24:00Z">
              <w:rPr>
                <w:i/>
                <w:color w:val="44546A"/>
                <w:sz w:val="18"/>
                <w:szCs w:val="18"/>
              </w:rPr>
            </w:rPrChange>
          </w:rPr>
          <w:t xml:space="preserve"> to subset of E and PV neurons in layer 6</w:t>
        </w:r>
      </w:ins>
      <w:r w:rsidRPr="003B7BD5">
        <w:rPr>
          <w:sz w:val="18"/>
          <w:szCs w:val="18"/>
          <w:rPrChange w:id="320" w:author="Giulia Moreni" w:date="2024-09-10T13:24:00Z">
            <w:rPr>
              <w:i/>
              <w:color w:val="44546A"/>
              <w:sz w:val="18"/>
              <w:szCs w:val="18"/>
            </w:rPr>
          </w:rPrChange>
        </w:rPr>
        <w:t xml:space="preserve"> </w:t>
      </w:r>
      <w:del w:id="321" w:author="Giulia Moreni" w:date="2024-09-10T14:48:00Z">
        <w:r w:rsidRPr="003B7BD5">
          <w:rPr>
            <w:sz w:val="18"/>
            <w:szCs w:val="18"/>
            <w:rPrChange w:id="322" w:author="Giulia Moreni" w:date="2024-09-10T13:24:00Z">
              <w:rPr>
                <w:i/>
                <w:color w:val="44546A"/>
                <w:sz w:val="18"/>
                <w:szCs w:val="18"/>
              </w:rPr>
            </w:rPrChange>
          </w:rPr>
          <w:delText>Input to both PV neurons and excitatory neurons in layer 5</w:delText>
        </w:r>
      </w:del>
      <w:r w:rsidRPr="003B7BD5">
        <w:rPr>
          <w:sz w:val="18"/>
          <w:szCs w:val="18"/>
          <w:rPrChange w:id="323" w:author="Giulia Moreni" w:date="2024-09-10T13:24:00Z">
            <w:rPr>
              <w:i/>
              <w:color w:val="44546A"/>
              <w:sz w:val="18"/>
              <w:szCs w:val="18"/>
            </w:rPr>
          </w:rPrChange>
        </w:rPr>
        <w:t xml:space="preserve">. B4) Input to </w:t>
      </w:r>
      <w:ins w:id="324" w:author="Giulia Moreni" w:date="2024-09-10T14:48:00Z">
        <w:r w:rsidRPr="003B7BD5">
          <w:rPr>
            <w:sz w:val="18"/>
            <w:szCs w:val="18"/>
            <w:rPrChange w:id="325" w:author="Giulia Moreni" w:date="2024-09-10T13:24:00Z">
              <w:rPr>
                <w:i/>
                <w:color w:val="44546A"/>
                <w:sz w:val="18"/>
                <w:szCs w:val="18"/>
              </w:rPr>
            </w:rPrChange>
          </w:rPr>
          <w:t>subset of E an</w:t>
        </w:r>
      </w:ins>
      <w:r w:rsidRPr="003B7BD5">
        <w:rPr>
          <w:sz w:val="18"/>
          <w:szCs w:val="18"/>
          <w:rPrChange w:id="326" w:author="Giulia Moreni" w:date="2024-09-10T13:24:00Z">
            <w:rPr>
              <w:i/>
              <w:color w:val="44546A"/>
              <w:sz w:val="18"/>
              <w:szCs w:val="18"/>
            </w:rPr>
          </w:rPrChange>
        </w:rPr>
        <w:t>d PV</w:t>
      </w:r>
      <w:ins w:id="327" w:author="Giulia Moreni" w:date="2024-09-10T14:49:00Z">
        <w:r w:rsidRPr="003B7BD5">
          <w:rPr>
            <w:sz w:val="18"/>
            <w:szCs w:val="18"/>
            <w:rPrChange w:id="328" w:author="Giulia Moreni" w:date="2024-09-10T13:24:00Z">
              <w:rPr>
                <w:i/>
                <w:color w:val="44546A"/>
                <w:sz w:val="18"/>
                <w:szCs w:val="18"/>
              </w:rPr>
            </w:rPrChange>
          </w:rPr>
          <w:t xml:space="preserve"> </w:t>
        </w:r>
      </w:ins>
      <w:del w:id="329" w:author="Giulia Moreni" w:date="2024-09-10T14:49:00Z">
        <w:r w:rsidRPr="003B7BD5">
          <w:rPr>
            <w:sz w:val="18"/>
            <w:szCs w:val="18"/>
            <w:rPrChange w:id="330" w:author="Giulia Moreni" w:date="2024-09-10T13:24:00Z">
              <w:rPr>
                <w:i/>
                <w:color w:val="44546A"/>
                <w:sz w:val="18"/>
                <w:szCs w:val="18"/>
              </w:rPr>
            </w:rPrChange>
          </w:rPr>
          <w:delText xml:space="preserve"> excitatory</w:delText>
        </w:r>
      </w:del>
      <w:r w:rsidRPr="003B7BD5">
        <w:rPr>
          <w:sz w:val="18"/>
          <w:szCs w:val="18"/>
          <w:rPrChange w:id="331" w:author="Giulia Moreni" w:date="2024-09-10T13:24:00Z">
            <w:rPr>
              <w:i/>
              <w:color w:val="44546A"/>
              <w:sz w:val="18"/>
              <w:szCs w:val="18"/>
            </w:rPr>
          </w:rPrChange>
        </w:rPr>
        <w:t xml:space="preserve"> neurons in layer </w:t>
      </w:r>
      <w:ins w:id="332" w:author="Giulia Moreni" w:date="2024-09-10T14:49:00Z">
        <w:r w:rsidRPr="003B7BD5">
          <w:rPr>
            <w:sz w:val="18"/>
            <w:szCs w:val="18"/>
            <w:rPrChange w:id="333" w:author="Giulia Moreni" w:date="2024-09-10T13:24:00Z">
              <w:rPr>
                <w:i/>
                <w:color w:val="44546A"/>
                <w:sz w:val="18"/>
                <w:szCs w:val="18"/>
              </w:rPr>
            </w:rPrChange>
          </w:rPr>
          <w:t>2/</w:t>
        </w:r>
        <w:proofErr w:type="gramStart"/>
        <w:r w:rsidRPr="003B7BD5">
          <w:rPr>
            <w:sz w:val="18"/>
            <w:szCs w:val="18"/>
            <w:rPrChange w:id="334" w:author="Giulia Moreni" w:date="2024-09-10T13:24:00Z">
              <w:rPr>
                <w:i/>
                <w:color w:val="44546A"/>
                <w:sz w:val="18"/>
                <w:szCs w:val="18"/>
              </w:rPr>
            </w:rPrChange>
          </w:rPr>
          <w:t>3 ,</w:t>
        </w:r>
        <w:proofErr w:type="gramEnd"/>
        <w:r w:rsidRPr="003B7BD5">
          <w:rPr>
            <w:sz w:val="18"/>
            <w:szCs w:val="18"/>
            <w:rPrChange w:id="335" w:author="Giulia Moreni" w:date="2024-09-10T13:24:00Z">
              <w:rPr>
                <w:i/>
                <w:color w:val="44546A"/>
                <w:sz w:val="18"/>
                <w:szCs w:val="18"/>
              </w:rPr>
            </w:rPrChange>
          </w:rPr>
          <w:t xml:space="preserve"> 5 and  </w:t>
        </w:r>
      </w:ins>
      <w:r w:rsidRPr="003B7BD5">
        <w:rPr>
          <w:sz w:val="18"/>
          <w:szCs w:val="18"/>
          <w:rPrChange w:id="336" w:author="Giulia Moreni" w:date="2024-09-10T13:24:00Z">
            <w:rPr>
              <w:i/>
              <w:color w:val="44546A"/>
              <w:sz w:val="18"/>
              <w:szCs w:val="18"/>
            </w:rPr>
          </w:rPrChange>
        </w:rPr>
        <w:t xml:space="preserve">6. Within each condition, we delivered </w:t>
      </w:r>
      <w:ins w:id="337" w:author="Giulia Moreni" w:date="2024-09-12T14:54:00Z">
        <w:r w:rsidRPr="003B7BD5">
          <w:rPr>
            <w:sz w:val="18"/>
            <w:szCs w:val="18"/>
            <w:rPrChange w:id="338" w:author="Giulia Moreni" w:date="2024-09-10T13:24:00Z">
              <w:rPr>
                <w:i/>
                <w:color w:val="44546A"/>
                <w:sz w:val="18"/>
                <w:szCs w:val="18"/>
              </w:rPr>
            </w:rPrChange>
          </w:rPr>
          <w:t xml:space="preserve">30 </w:t>
        </w:r>
        <w:proofErr w:type="spellStart"/>
        <w:r w:rsidRPr="003B7BD5">
          <w:rPr>
            <w:sz w:val="18"/>
            <w:szCs w:val="18"/>
            <w:rPrChange w:id="339" w:author="Giulia Moreni" w:date="2024-09-10T13:24:00Z">
              <w:rPr>
                <w:i/>
                <w:color w:val="44546A"/>
                <w:sz w:val="18"/>
                <w:szCs w:val="18"/>
              </w:rPr>
            </w:rPrChange>
          </w:rPr>
          <w:t>pA</w:t>
        </w:r>
        <w:proofErr w:type="spellEnd"/>
        <w:r w:rsidRPr="003B7BD5">
          <w:rPr>
            <w:sz w:val="18"/>
            <w:szCs w:val="18"/>
            <w:rPrChange w:id="340" w:author="Giulia Moreni" w:date="2024-09-10T13:24:00Z">
              <w:rPr>
                <w:i/>
                <w:color w:val="44546A"/>
                <w:sz w:val="18"/>
                <w:szCs w:val="18"/>
              </w:rPr>
            </w:rPrChange>
          </w:rPr>
          <w:t xml:space="preserve"> DC current </w:t>
        </w:r>
      </w:ins>
      <w:del w:id="341" w:author="Giulia Moreni" w:date="2024-09-12T14:55:00Z">
        <w:r w:rsidRPr="003B7BD5">
          <w:rPr>
            <w:sz w:val="18"/>
            <w:szCs w:val="18"/>
            <w:rPrChange w:id="342" w:author="Giulia Moreni" w:date="2024-09-10T13:24:00Z">
              <w:rPr>
                <w:i/>
                <w:color w:val="44546A"/>
                <w:sz w:val="18"/>
                <w:szCs w:val="18"/>
              </w:rPr>
            </w:rPrChange>
          </w:rPr>
          <w:delText>input</w:delText>
        </w:r>
      </w:del>
      <w:r w:rsidRPr="003B7BD5">
        <w:rPr>
          <w:sz w:val="18"/>
          <w:szCs w:val="18"/>
          <w:rPrChange w:id="343" w:author="Giulia Moreni" w:date="2024-09-10T13:24:00Z">
            <w:rPr>
              <w:i/>
              <w:color w:val="44546A"/>
              <w:sz w:val="18"/>
              <w:szCs w:val="18"/>
            </w:rPr>
          </w:rPrChange>
        </w:rPr>
        <w:t xml:space="preserve"> to one population (Y-axis) and observed the resultant effects on the others (X-axis). We replicated this procedure for all 16 populations to derive each matrix. For </w:t>
      </w:r>
      <w:proofErr w:type="spellStart"/>
      <w:r w:rsidRPr="003B7BD5">
        <w:rPr>
          <w:sz w:val="18"/>
          <w:szCs w:val="18"/>
          <w:rPrChange w:id="344" w:author="Giulia Moreni" w:date="2024-09-10T13:24:00Z">
            <w:rPr>
              <w:i/>
              <w:color w:val="44546A"/>
              <w:sz w:val="18"/>
              <w:szCs w:val="18"/>
            </w:rPr>
          </w:rPrChange>
        </w:rPr>
        <w:t>color</w:t>
      </w:r>
      <w:proofErr w:type="spellEnd"/>
      <w:r w:rsidRPr="003B7BD5">
        <w:rPr>
          <w:sz w:val="18"/>
          <w:szCs w:val="18"/>
          <w:rPrChange w:id="345" w:author="Giulia Moreni" w:date="2024-09-10T13:24:00Z">
            <w:rPr>
              <w:i/>
              <w:color w:val="44546A"/>
              <w:sz w:val="18"/>
              <w:szCs w:val="18"/>
            </w:rPr>
          </w:rPrChange>
        </w:rPr>
        <w:t xml:space="preserve"> code, see Fig. </w:t>
      </w:r>
      <w:ins w:id="346" w:author="Giulia Moreni" w:date="2024-09-12T13:14:00Z">
        <w:r w:rsidRPr="003B7BD5">
          <w:rPr>
            <w:sz w:val="18"/>
            <w:szCs w:val="18"/>
            <w:rPrChange w:id="347" w:author="Giulia Moreni" w:date="2024-09-10T13:24:00Z">
              <w:rPr>
                <w:i/>
                <w:color w:val="44546A"/>
                <w:sz w:val="18"/>
                <w:szCs w:val="18"/>
              </w:rPr>
            </w:rPrChange>
          </w:rPr>
          <w:t>3</w:t>
        </w:r>
      </w:ins>
      <w:del w:id="348" w:author="Giulia Moreni" w:date="2024-09-12T13:14:00Z">
        <w:r w:rsidRPr="003B7BD5">
          <w:rPr>
            <w:sz w:val="18"/>
            <w:szCs w:val="18"/>
            <w:rPrChange w:id="349" w:author="Giulia Moreni" w:date="2024-09-10T13:24:00Z">
              <w:rPr>
                <w:i/>
                <w:color w:val="44546A"/>
                <w:sz w:val="18"/>
                <w:szCs w:val="18"/>
              </w:rPr>
            </w:rPrChange>
          </w:rPr>
          <w:delText>2</w:delText>
        </w:r>
      </w:del>
      <w:r w:rsidRPr="003B7BD5">
        <w:rPr>
          <w:sz w:val="18"/>
          <w:szCs w:val="18"/>
          <w:rPrChange w:id="350" w:author="Giulia Moreni" w:date="2024-09-10T13:24:00Z">
            <w:rPr>
              <w:i/>
              <w:color w:val="44546A"/>
              <w:sz w:val="18"/>
              <w:szCs w:val="18"/>
            </w:rPr>
          </w:rPrChange>
        </w:rPr>
        <w:t>.</w:t>
      </w:r>
      <w:ins w:id="351" w:author="Giulia Moreni" w:date="2024-09-10T14:50:00Z">
        <w:r w:rsidRPr="003B7BD5">
          <w:rPr>
            <w:sz w:val="18"/>
            <w:szCs w:val="18"/>
            <w:rPrChange w:id="352" w:author="Giulia Moreni" w:date="2024-09-10T13:24:00Z">
              <w:rPr>
                <w:i/>
                <w:color w:val="44546A"/>
                <w:sz w:val="18"/>
                <w:szCs w:val="18"/>
              </w:rPr>
            </w:rPrChange>
          </w:rPr>
          <w:t xml:space="preserve"> Exact changes in </w:t>
        </w:r>
        <w:proofErr w:type="gramStart"/>
        <w:r w:rsidRPr="003B7BD5">
          <w:rPr>
            <w:sz w:val="18"/>
            <w:szCs w:val="18"/>
            <w:rPrChange w:id="353" w:author="Giulia Moreni" w:date="2024-09-10T13:24:00Z">
              <w:rPr>
                <w:i/>
                <w:color w:val="44546A"/>
                <w:sz w:val="18"/>
                <w:szCs w:val="18"/>
              </w:rPr>
            </w:rPrChange>
          </w:rPr>
          <w:t>percentage  firing</w:t>
        </w:r>
        <w:proofErr w:type="gramEnd"/>
        <w:r w:rsidRPr="003B7BD5">
          <w:rPr>
            <w:sz w:val="18"/>
            <w:szCs w:val="18"/>
            <w:rPrChange w:id="354" w:author="Giulia Moreni" w:date="2024-09-10T13:24:00Z">
              <w:rPr>
                <w:i/>
                <w:color w:val="44546A"/>
                <w:sz w:val="18"/>
                <w:szCs w:val="18"/>
              </w:rPr>
            </w:rPrChange>
          </w:rPr>
          <w:t xml:space="preserve"> rates are shown in Supplementary Fig. S9. </w:t>
        </w:r>
      </w:ins>
    </w:p>
    <w:p w14:paraId="545E8648" w14:textId="77777777" w:rsidR="00B67A27" w:rsidRDefault="00B67A27">
      <w:pPr>
        <w:spacing w:line="360" w:lineRule="auto"/>
      </w:pPr>
    </w:p>
    <w:p w14:paraId="49526DB8" w14:textId="77777777" w:rsidR="00B67A27" w:rsidRPr="00B67A27" w:rsidRDefault="00000000">
      <w:pPr>
        <w:spacing w:line="360" w:lineRule="auto"/>
        <w:rPr>
          <w:rPrChange w:id="355" w:author="Giulia Moreni" w:date="2024-09-10T13:24:00Z">
            <w:rPr>
              <w:b/>
            </w:rPr>
          </w:rPrChange>
        </w:rPr>
      </w:pPr>
      <w:r>
        <w:rPr>
          <w:rPrChange w:id="356" w:author="Giulia Moreni" w:date="2024-09-10T13:24:00Z">
            <w:rPr>
              <w:b/>
            </w:rPr>
          </w:rPrChange>
        </w:rPr>
        <w:t>Integration of feedforward and feedback signals in the column</w:t>
      </w:r>
    </w:p>
    <w:p w14:paraId="7A480574" w14:textId="621DF3F7" w:rsidR="00B67A27" w:rsidRPr="00B67A27" w:rsidRDefault="00000000">
      <w:pPr>
        <w:spacing w:line="360" w:lineRule="auto"/>
        <w:rPr>
          <w:rPrChange w:id="357" w:author="Giulia Moreni" w:date="2024-09-10T13:24:00Z">
            <w:rPr>
              <w:i/>
              <w:color w:val="44546A"/>
              <w:sz w:val="18"/>
              <w:szCs w:val="18"/>
            </w:rPr>
          </w:rPrChange>
        </w:rPr>
      </w:pPr>
      <w:r>
        <w:t xml:space="preserve">Under realistic conditions, cortical columns in V1 may operate in a mixed regime, in which the column receives both sensory feedforward and modulatory feedback signals simultaneously. To explore this case, we analysed the impact of feedback modulation (i.e., input to layer 5) on a stimulus-evoked response that had been introduced shortly before (input to layer 4). The two inputs exhibited opposing effects: while feedforward input to layer 4 (introduced at 500 </w:t>
      </w:r>
      <w:proofErr w:type="spellStart"/>
      <w:r>
        <w:t>ms</w:t>
      </w:r>
      <w:proofErr w:type="spellEnd"/>
      <w:r>
        <w:t xml:space="preserve">) augmented the activity of other pyramidal cells in all other layers, feedback input (introduced at 1100 </w:t>
      </w:r>
      <w:proofErr w:type="spellStart"/>
      <w:r>
        <w:t>ms</w:t>
      </w:r>
      <w:proofErr w:type="spellEnd"/>
      <w:r>
        <w:t xml:space="preserve">) reduced it (Fig. </w:t>
      </w:r>
      <w:del w:id="358" w:author="Giulia Moreni" w:date="2024-09-12T14:57:00Z">
        <w:r>
          <w:delText>5</w:delText>
        </w:r>
      </w:del>
      <w:ins w:id="359" w:author="Giulia Moreni" w:date="2024-09-12T14:57:00Z">
        <w:r>
          <w:t>6</w:t>
        </w:r>
      </w:ins>
      <w:r>
        <w:t xml:space="preserve">A). In the isolated feedback scenario (Fig. 1C), we established that feedback input led to a decrease in the firing rates of all other pyramidal neurons than those in layer 5, resulting in a comprehensive inhibition of the circuit. Consequently, when both feedforward and feedback inputs were introduced at different intervals, their antagonistic roles became evident. For example, in layer 2/3 (and to some extent in layer 6), the feedback input adjusted the excitatory firing rates to levels </w:t>
      </w:r>
      <w:proofErr w:type="gramStart"/>
      <w:r>
        <w:t>similar to</w:t>
      </w:r>
      <w:proofErr w:type="gramEnd"/>
      <w:r>
        <w:t xml:space="preserve"> those observed prior to the introduction of feedforward input, effectively neutralizing the impact of the latter (Fig. </w:t>
      </w:r>
      <w:del w:id="360" w:author="Giulia Moreni" w:date="2024-09-12T14:58:00Z">
        <w:r>
          <w:delText>5</w:delText>
        </w:r>
      </w:del>
      <w:ins w:id="361" w:author="Giulia Moreni" w:date="2024-09-12T14:58:00Z">
        <w:r>
          <w:t>6</w:t>
        </w:r>
      </w:ins>
      <w:r>
        <w:t>A</w:t>
      </w:r>
      <w:ins w:id="362" w:author="Giulia Moreni" w:date="2024-09-12T14:59:00Z">
        <w:r>
          <w:t>, 6B</w:t>
        </w:r>
      </w:ins>
      <w:r>
        <w:t xml:space="preserve">). To be more specific, upon arrival of feedback input to </w:t>
      </w:r>
      <w:ins w:id="363" w:author="Giulia Moreni" w:date="2024-09-10T14:54:00Z">
        <w:r>
          <w:t xml:space="preserve">a subset of </w:t>
        </w:r>
      </w:ins>
      <w:r>
        <w:t>layer 5 pyramidal cells</w:t>
      </w:r>
      <w:ins w:id="364" w:author="Giulia Moreni" w:date="2024-09-10T14:55:00Z">
        <w:r>
          <w:t xml:space="preserve"> and PV cells</w:t>
        </w:r>
      </w:ins>
      <w:r>
        <w:t xml:space="preserve"> at 1100 </w:t>
      </w:r>
      <w:proofErr w:type="spellStart"/>
      <w:r>
        <w:t>ms</w:t>
      </w:r>
      <w:proofErr w:type="spellEnd"/>
      <w:r>
        <w:t xml:space="preserve">, there was a discernible decrease in the activity of pyramidal cells across all layers, naturally </w:t>
      </w:r>
      <w:proofErr w:type="gramStart"/>
      <w:r>
        <w:t>with the exception of</w:t>
      </w:r>
      <w:proofErr w:type="gramEnd"/>
      <w:r>
        <w:t xml:space="preserve"> layer 5. This change can be attributed to inhibitory neurons, especially those in layers 4 and 6. Due to feedback input to layer 5 pyramidal cells projecting to these neurons, they </w:t>
      </w:r>
      <w:ins w:id="365" w:author="Jorge Mejias" w:date="2024-09-15T19:13:00Z" w16du:dateUtc="2024-09-15T17:13:00Z">
        <w:r w:rsidR="00CD2F2F">
          <w:t>substantially</w:t>
        </w:r>
      </w:ins>
      <w:r>
        <w:t xml:space="preserve"> increased their activity across all layers, thereby inhibiting the pyramidal cells in L2/3, L4 and L6.</w:t>
      </w:r>
    </w:p>
    <w:p w14:paraId="38063CA3" w14:textId="77777777" w:rsidR="00B67A27" w:rsidRPr="00B67A27" w:rsidRDefault="00B67A27">
      <w:pPr>
        <w:spacing w:line="360" w:lineRule="auto"/>
        <w:rPr>
          <w:rPrChange w:id="366" w:author="Giulia Moreni" w:date="2024-09-10T13:24:00Z">
            <w:rPr>
              <w:i/>
              <w:color w:val="44546A"/>
              <w:sz w:val="18"/>
              <w:szCs w:val="18"/>
            </w:rPr>
          </w:rPrChange>
        </w:rPr>
      </w:pPr>
    </w:p>
    <w:p w14:paraId="6250F8AD" w14:textId="77777777" w:rsidR="00B67A27" w:rsidRDefault="00B67A27">
      <w:pPr>
        <w:spacing w:line="360" w:lineRule="auto"/>
      </w:pPr>
    </w:p>
    <w:p w14:paraId="06C12260" w14:textId="77777777" w:rsidR="003B7BD5" w:rsidRDefault="00000000">
      <w:pPr>
        <w:spacing w:line="360" w:lineRule="auto"/>
        <w:rPr>
          <w:i/>
          <w:color w:val="44546A"/>
          <w:sz w:val="18"/>
          <w:szCs w:val="18"/>
        </w:rPr>
      </w:pPr>
      <w:ins w:id="367" w:author="Giulia Moreni" w:date="2024-09-10T14:52:00Z">
        <w:r>
          <w:rPr>
            <w:i/>
            <w:noProof/>
            <w:color w:val="44546A"/>
            <w:sz w:val="18"/>
            <w:szCs w:val="18"/>
            <w:rPrChange w:id="368" w:author="Giulia Moreni" w:date="2024-09-10T14:52:00Z">
              <w:rPr>
                <w:noProof/>
              </w:rPr>
            </w:rPrChange>
          </w:rPr>
          <w:lastRenderedPageBreak/>
          <w:drawing>
            <wp:inline distT="114300" distB="114300" distL="114300" distR="114300" wp14:anchorId="7C599C4B" wp14:editId="787E6C34">
              <wp:extent cx="5008605" cy="753762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018900" cy="7553115"/>
                      </a:xfrm>
                      <a:prstGeom prst="rect">
                        <a:avLst/>
                      </a:prstGeom>
                      <a:ln/>
                    </pic:spPr>
                  </pic:pic>
                </a:graphicData>
              </a:graphic>
            </wp:inline>
          </w:drawing>
        </w:r>
      </w:ins>
    </w:p>
    <w:p w14:paraId="5760FF48" w14:textId="3F0A3C89" w:rsidR="00B67A27" w:rsidRPr="00B67A27" w:rsidRDefault="00000000">
      <w:pPr>
        <w:spacing w:line="360" w:lineRule="auto"/>
        <w:rPr>
          <w:i/>
          <w:color w:val="44546A"/>
          <w:sz w:val="18"/>
          <w:szCs w:val="18"/>
          <w:rPrChange w:id="369" w:author="Giulia Moreni" w:date="2024-09-10T14:52:00Z">
            <w:rPr>
              <w:i/>
              <w:sz w:val="18"/>
              <w:szCs w:val="18"/>
            </w:rPr>
          </w:rPrChange>
        </w:rPr>
      </w:pPr>
      <w:r>
        <w:rPr>
          <w:i/>
          <w:color w:val="44546A"/>
          <w:sz w:val="18"/>
          <w:szCs w:val="18"/>
        </w:rPr>
        <w:t xml:space="preserve">Figure </w:t>
      </w:r>
      <w:ins w:id="370" w:author="Giulia Moreni" w:date="2024-09-12T14:59:00Z">
        <w:r>
          <w:rPr>
            <w:i/>
            <w:color w:val="44546A"/>
            <w:sz w:val="18"/>
            <w:szCs w:val="18"/>
          </w:rPr>
          <w:t>6</w:t>
        </w:r>
      </w:ins>
      <w:del w:id="371" w:author="Giulia Moreni" w:date="2024-09-12T14:59:00Z">
        <w:r>
          <w:rPr>
            <w:i/>
            <w:color w:val="44546A"/>
            <w:sz w:val="18"/>
            <w:szCs w:val="18"/>
          </w:rPr>
          <w:delText>5</w:delText>
        </w:r>
      </w:del>
      <w:r>
        <w:rPr>
          <w:i/>
          <w:color w:val="44546A"/>
          <w:sz w:val="18"/>
          <w:szCs w:val="18"/>
        </w:rPr>
        <w:t xml:space="preserve">: Interaction between bottom-up and top-down signals in the cortical column model. (A) Raster plot of network activity with bottom-up and top-down input. At 500 </w:t>
      </w:r>
      <w:proofErr w:type="spellStart"/>
      <w:r>
        <w:rPr>
          <w:i/>
          <w:color w:val="44546A"/>
          <w:sz w:val="18"/>
          <w:szCs w:val="18"/>
        </w:rPr>
        <w:t>ms</w:t>
      </w:r>
      <w:proofErr w:type="spellEnd"/>
      <w:r>
        <w:rPr>
          <w:i/>
          <w:color w:val="44546A"/>
          <w:sz w:val="18"/>
          <w:szCs w:val="18"/>
        </w:rPr>
        <w:t xml:space="preserve"> a prolonged (feedforward) input is applied to </w:t>
      </w:r>
      <w:ins w:id="372" w:author="Giulia Moreni" w:date="2024-09-10T14:58:00Z">
        <w:r>
          <w:rPr>
            <w:i/>
            <w:color w:val="44546A"/>
            <w:sz w:val="18"/>
            <w:szCs w:val="18"/>
          </w:rPr>
          <w:t xml:space="preserve">25% of </w:t>
        </w:r>
      </w:ins>
      <w:r>
        <w:rPr>
          <w:i/>
          <w:color w:val="44546A"/>
          <w:sz w:val="18"/>
          <w:szCs w:val="18"/>
        </w:rPr>
        <w:t xml:space="preserve">layer 4 excitatory neurons </w:t>
      </w:r>
      <w:ins w:id="373" w:author="Giulia Moreni" w:date="2024-09-10T14:59:00Z">
        <w:r>
          <w:rPr>
            <w:i/>
            <w:color w:val="44546A"/>
            <w:sz w:val="18"/>
            <w:szCs w:val="18"/>
          </w:rPr>
          <w:t xml:space="preserve">and 5% of PV cells. </w:t>
        </w:r>
      </w:ins>
      <w:del w:id="374" w:author="Giulia Moreni" w:date="2024-09-10T14:59:00Z">
        <w:r>
          <w:rPr>
            <w:i/>
            <w:color w:val="44546A"/>
            <w:sz w:val="18"/>
            <w:szCs w:val="18"/>
          </w:rPr>
          <w:delText>(E4)</w:delText>
        </w:r>
      </w:del>
      <w:r>
        <w:rPr>
          <w:i/>
          <w:color w:val="44546A"/>
          <w:sz w:val="18"/>
          <w:szCs w:val="18"/>
        </w:rPr>
        <w:t xml:space="preserve"> and at 1100 </w:t>
      </w:r>
      <w:proofErr w:type="spellStart"/>
      <w:r>
        <w:rPr>
          <w:i/>
          <w:color w:val="44546A"/>
          <w:sz w:val="18"/>
          <w:szCs w:val="18"/>
        </w:rPr>
        <w:t>ms</w:t>
      </w:r>
      <w:proofErr w:type="spellEnd"/>
      <w:r>
        <w:rPr>
          <w:i/>
          <w:color w:val="44546A"/>
          <w:sz w:val="18"/>
          <w:szCs w:val="18"/>
        </w:rPr>
        <w:t xml:space="preserve"> an input is applied to </w:t>
      </w:r>
      <w:ins w:id="375" w:author="Giulia Moreni" w:date="2024-09-10T14:59:00Z">
        <w:r>
          <w:rPr>
            <w:i/>
            <w:color w:val="44546A"/>
            <w:sz w:val="18"/>
            <w:szCs w:val="18"/>
          </w:rPr>
          <w:t xml:space="preserve">25% </w:t>
        </w:r>
      </w:ins>
      <w:r>
        <w:rPr>
          <w:i/>
          <w:color w:val="44546A"/>
          <w:sz w:val="18"/>
          <w:szCs w:val="18"/>
        </w:rPr>
        <w:t>layer 5 excitatory neurons</w:t>
      </w:r>
      <w:ins w:id="376" w:author="Giulia Moreni" w:date="2024-09-10T14:59:00Z">
        <w:r>
          <w:rPr>
            <w:i/>
            <w:color w:val="44546A"/>
            <w:sz w:val="18"/>
            <w:szCs w:val="18"/>
          </w:rPr>
          <w:t xml:space="preserve"> and 5% PV cells</w:t>
        </w:r>
      </w:ins>
      <w:del w:id="377" w:author="Giulia Moreni" w:date="2024-09-10T14:59:00Z">
        <w:r>
          <w:rPr>
            <w:i/>
            <w:color w:val="44546A"/>
            <w:sz w:val="18"/>
            <w:szCs w:val="18"/>
          </w:rPr>
          <w:delText>(E5)</w:delText>
        </w:r>
      </w:del>
      <w:r>
        <w:rPr>
          <w:i/>
          <w:color w:val="44546A"/>
          <w:sz w:val="18"/>
          <w:szCs w:val="18"/>
        </w:rPr>
        <w:t xml:space="preserve">. The input to </w:t>
      </w:r>
      <w:ins w:id="378" w:author="Giulia Moreni" w:date="2024-09-10T14:59:00Z">
        <w:r>
          <w:rPr>
            <w:i/>
            <w:color w:val="44546A"/>
            <w:sz w:val="18"/>
            <w:szCs w:val="18"/>
          </w:rPr>
          <w:t>L</w:t>
        </w:r>
      </w:ins>
      <w:del w:id="379" w:author="Giulia Moreni" w:date="2024-09-10T14:59:00Z">
        <w:r>
          <w:rPr>
            <w:i/>
            <w:color w:val="44546A"/>
            <w:sz w:val="18"/>
            <w:szCs w:val="18"/>
          </w:rPr>
          <w:delText>E</w:delText>
        </w:r>
      </w:del>
      <w:r>
        <w:rPr>
          <w:i/>
          <w:color w:val="44546A"/>
          <w:sz w:val="18"/>
          <w:szCs w:val="18"/>
        </w:rPr>
        <w:t xml:space="preserve">5 has a </w:t>
      </w:r>
      <w:r>
        <w:rPr>
          <w:i/>
          <w:color w:val="44546A"/>
          <w:sz w:val="18"/>
          <w:szCs w:val="18"/>
        </w:rPr>
        <w:lastRenderedPageBreak/>
        <w:t xml:space="preserve">largely opposite effect compared to the input to </w:t>
      </w:r>
      <w:ins w:id="380" w:author="Giulia Moreni" w:date="2024-09-10T14:59:00Z">
        <w:r>
          <w:rPr>
            <w:i/>
            <w:color w:val="44546A"/>
            <w:sz w:val="18"/>
            <w:szCs w:val="18"/>
          </w:rPr>
          <w:t>L</w:t>
        </w:r>
      </w:ins>
      <w:del w:id="381" w:author="Giulia Moreni" w:date="2024-09-10T14:59:00Z">
        <w:r>
          <w:rPr>
            <w:i/>
            <w:color w:val="44546A"/>
            <w:sz w:val="18"/>
            <w:szCs w:val="18"/>
          </w:rPr>
          <w:delText>E</w:delText>
        </w:r>
      </w:del>
      <w:r>
        <w:rPr>
          <w:i/>
          <w:color w:val="44546A"/>
          <w:sz w:val="18"/>
          <w:szCs w:val="18"/>
        </w:rPr>
        <w:t>4: it decreases the activity of excitatory neurons in layers 2/3, 4 and 6. (B) Mean firing rate traces of the various populations in each layer.</w:t>
      </w:r>
      <w:ins w:id="382" w:author="Giulia Moreni" w:date="2024-09-10T15:35:00Z">
        <w:r>
          <w:rPr>
            <w:i/>
            <w:color w:val="44546A"/>
            <w:sz w:val="18"/>
            <w:szCs w:val="18"/>
          </w:rPr>
          <w:t xml:space="preserve"> </w:t>
        </w:r>
      </w:ins>
      <w:r>
        <w:rPr>
          <w:i/>
          <w:color w:val="44546A"/>
          <w:sz w:val="18"/>
          <w:szCs w:val="18"/>
        </w:rPr>
        <w:t xml:space="preserve">Vertical dashed lines: onset of FF at 500 </w:t>
      </w:r>
      <w:proofErr w:type="spellStart"/>
      <w:r>
        <w:rPr>
          <w:i/>
          <w:color w:val="44546A"/>
          <w:sz w:val="18"/>
          <w:szCs w:val="18"/>
        </w:rPr>
        <w:t>ms</w:t>
      </w:r>
      <w:proofErr w:type="spellEnd"/>
      <w:r>
        <w:rPr>
          <w:i/>
          <w:color w:val="44546A"/>
          <w:sz w:val="18"/>
          <w:szCs w:val="18"/>
        </w:rPr>
        <w:t xml:space="preserve">; onset of FB at 1100 </w:t>
      </w:r>
      <w:proofErr w:type="spellStart"/>
      <w:r>
        <w:rPr>
          <w:i/>
          <w:color w:val="44546A"/>
          <w:sz w:val="18"/>
          <w:szCs w:val="18"/>
        </w:rPr>
        <w:t>ms</w:t>
      </w:r>
      <w:proofErr w:type="spellEnd"/>
      <w:r>
        <w:rPr>
          <w:i/>
          <w:color w:val="44546A"/>
          <w:sz w:val="18"/>
          <w:szCs w:val="18"/>
        </w:rPr>
        <w:t xml:space="preserve">. (C) Matrix of input-output relationships of the network. When both inputs to </w:t>
      </w:r>
      <w:ins w:id="383" w:author="Giulia Moreni" w:date="2024-09-10T15:00:00Z">
        <w:r>
          <w:rPr>
            <w:i/>
            <w:color w:val="44546A"/>
            <w:sz w:val="18"/>
            <w:szCs w:val="18"/>
          </w:rPr>
          <w:t>L</w:t>
        </w:r>
      </w:ins>
      <w:del w:id="384" w:author="Giulia Moreni" w:date="2024-09-10T15:00:00Z">
        <w:r>
          <w:rPr>
            <w:i/>
            <w:color w:val="44546A"/>
            <w:sz w:val="18"/>
            <w:szCs w:val="18"/>
          </w:rPr>
          <w:delText>E</w:delText>
        </w:r>
      </w:del>
      <w:r>
        <w:rPr>
          <w:i/>
          <w:color w:val="44546A"/>
          <w:sz w:val="18"/>
          <w:szCs w:val="18"/>
        </w:rPr>
        <w:t xml:space="preserve">4 and </w:t>
      </w:r>
      <w:ins w:id="385" w:author="Giulia Moreni" w:date="2024-09-10T15:00:00Z">
        <w:r>
          <w:rPr>
            <w:i/>
            <w:color w:val="44546A"/>
            <w:sz w:val="18"/>
            <w:szCs w:val="18"/>
          </w:rPr>
          <w:t>L</w:t>
        </w:r>
      </w:ins>
      <w:del w:id="386" w:author="Giulia Moreni" w:date="2024-09-10T15:00:00Z">
        <w:r>
          <w:rPr>
            <w:i/>
            <w:color w:val="44546A"/>
            <w:sz w:val="18"/>
            <w:szCs w:val="18"/>
          </w:rPr>
          <w:delText>E</w:delText>
        </w:r>
      </w:del>
      <w:r>
        <w:rPr>
          <w:i/>
          <w:color w:val="44546A"/>
          <w:sz w:val="18"/>
          <w:szCs w:val="18"/>
        </w:rPr>
        <w:t xml:space="preserve">5 are present, we delivered </w:t>
      </w:r>
      <w:proofErr w:type="gramStart"/>
      <w:r>
        <w:rPr>
          <w:i/>
          <w:color w:val="44546A"/>
          <w:sz w:val="18"/>
          <w:szCs w:val="18"/>
        </w:rPr>
        <w:t>an</w:t>
      </w:r>
      <w:proofErr w:type="gramEnd"/>
      <w:r>
        <w:rPr>
          <w:i/>
          <w:color w:val="44546A"/>
          <w:sz w:val="18"/>
          <w:szCs w:val="18"/>
        </w:rPr>
        <w:t xml:space="preserve"> </w:t>
      </w:r>
      <w:ins w:id="387" w:author="Giulia Moreni" w:date="2024-09-12T15:01:00Z">
        <w:r>
          <w:rPr>
            <w:i/>
            <w:color w:val="44546A"/>
            <w:sz w:val="18"/>
            <w:szCs w:val="18"/>
          </w:rPr>
          <w:t>perturbative current of 30pA</w:t>
        </w:r>
      </w:ins>
      <w:r w:rsidR="0060710D">
        <w:rPr>
          <w:i/>
          <w:color w:val="44546A"/>
          <w:sz w:val="18"/>
          <w:szCs w:val="18"/>
        </w:rPr>
        <w:t xml:space="preserve"> </w:t>
      </w:r>
      <w:del w:id="388" w:author="Giulia Moreni" w:date="2024-09-12T15:01:00Z">
        <w:r>
          <w:rPr>
            <w:i/>
            <w:color w:val="44546A"/>
            <w:sz w:val="18"/>
            <w:szCs w:val="18"/>
          </w:rPr>
          <w:delText xml:space="preserve">input </w:delText>
        </w:r>
      </w:del>
      <w:r>
        <w:rPr>
          <w:i/>
          <w:color w:val="44546A"/>
          <w:sz w:val="18"/>
          <w:szCs w:val="18"/>
        </w:rPr>
        <w:t xml:space="preserve">to one population (plotted on the Y-axis) and observed the effect on the others (X-axis). We repeated this procedure for the 16 populations to obtain the matrix. </w:t>
      </w:r>
      <w:proofErr w:type="spellStart"/>
      <w:r>
        <w:rPr>
          <w:i/>
          <w:color w:val="44546A"/>
          <w:sz w:val="18"/>
          <w:szCs w:val="18"/>
        </w:rPr>
        <w:t>Color</w:t>
      </w:r>
      <w:proofErr w:type="spellEnd"/>
      <w:r>
        <w:rPr>
          <w:i/>
          <w:color w:val="44546A"/>
          <w:sz w:val="18"/>
          <w:szCs w:val="18"/>
        </w:rPr>
        <w:t xml:space="preserve"> code as in Fig </w:t>
      </w:r>
      <w:ins w:id="389" w:author="Giulia Moreni" w:date="2024-09-12T15:01:00Z">
        <w:r>
          <w:rPr>
            <w:i/>
            <w:color w:val="44546A"/>
            <w:sz w:val="18"/>
            <w:szCs w:val="18"/>
          </w:rPr>
          <w:t>3</w:t>
        </w:r>
      </w:ins>
      <w:del w:id="390" w:author="Giulia Moreni" w:date="2024-09-12T15:01:00Z">
        <w:r>
          <w:rPr>
            <w:i/>
            <w:color w:val="44546A"/>
            <w:sz w:val="18"/>
            <w:szCs w:val="18"/>
          </w:rPr>
          <w:delText>2</w:delText>
        </w:r>
      </w:del>
      <w:r>
        <w:rPr>
          <w:i/>
          <w:color w:val="44546A"/>
          <w:sz w:val="18"/>
          <w:szCs w:val="18"/>
        </w:rPr>
        <w:t xml:space="preserve">. (D) Matrix showing the difference between the feedback &amp; feedforward situation and the spontaneous condition. (E) Matrix showing the difference between the feedback &amp; feedforward situation and the </w:t>
      </w:r>
      <w:proofErr w:type="spellStart"/>
      <w:r>
        <w:rPr>
          <w:i/>
          <w:color w:val="44546A"/>
          <w:sz w:val="18"/>
          <w:szCs w:val="18"/>
        </w:rPr>
        <w:t>feeforward</w:t>
      </w:r>
      <w:proofErr w:type="spellEnd"/>
      <w:r>
        <w:rPr>
          <w:i/>
          <w:color w:val="44546A"/>
          <w:sz w:val="18"/>
          <w:szCs w:val="18"/>
        </w:rPr>
        <w:t xml:space="preserve"> only condition. (F) Matrix showing the difference between the feedback &amp; feedforward situation and the feedback only condition. </w:t>
      </w:r>
      <w:ins w:id="391" w:author="Giulia Moreni" w:date="2024-09-10T15:00:00Z">
        <w:r>
          <w:rPr>
            <w:i/>
            <w:color w:val="44546A"/>
            <w:sz w:val="18"/>
            <w:szCs w:val="18"/>
          </w:rPr>
          <w:t>In Supplementary Fig. S</w:t>
        </w:r>
        <w:proofErr w:type="gramStart"/>
        <w:r>
          <w:rPr>
            <w:i/>
            <w:color w:val="44546A"/>
            <w:sz w:val="18"/>
            <w:szCs w:val="18"/>
          </w:rPr>
          <w:t>10  the</w:t>
        </w:r>
        <w:proofErr w:type="gramEnd"/>
        <w:r>
          <w:rPr>
            <w:i/>
            <w:color w:val="44546A"/>
            <w:sz w:val="18"/>
            <w:szCs w:val="18"/>
          </w:rPr>
          <w:t xml:space="preserve"> exact percentage changes of firing rates upon injections of the perturbations are shown.</w:t>
        </w:r>
      </w:ins>
    </w:p>
    <w:p w14:paraId="3F2E3F5A" w14:textId="77777777" w:rsidR="00B67A27" w:rsidRPr="007E00EE" w:rsidRDefault="00B67A27">
      <w:pPr>
        <w:spacing w:line="360" w:lineRule="auto"/>
        <w:rPr>
          <w:i/>
          <w:color w:val="44546A"/>
          <w:rPrChange w:id="392" w:author="Giulia Moreni" w:date="2024-09-10T14:52:00Z">
            <w:rPr/>
          </w:rPrChange>
        </w:rPr>
      </w:pPr>
    </w:p>
    <w:p w14:paraId="6C41437F" w14:textId="77777777" w:rsidR="00B67A27" w:rsidRPr="007E00EE" w:rsidRDefault="00000000">
      <w:pPr>
        <w:spacing w:line="360" w:lineRule="auto"/>
        <w:rPr>
          <w:i/>
          <w:color w:val="44546A"/>
          <w:rPrChange w:id="393" w:author="Giulia Moreni" w:date="2024-09-10T14:52:00Z">
            <w:rPr/>
          </w:rPrChange>
        </w:rPr>
      </w:pPr>
      <w:r w:rsidRPr="007E00EE">
        <w:rPr>
          <w:i/>
          <w:color w:val="44546A"/>
          <w:rPrChange w:id="394" w:author="Giulia Moreni" w:date="2024-09-10T14:52:00Z">
            <w:rPr/>
          </w:rPrChange>
        </w:rPr>
        <w:t xml:space="preserve">We subsequently conducted a systematic examination of the model's response to perturbative excitatory inputs directed at each cell type and layer within the column, specifically under conditions where both feedforward and feedback inputs were active (Fig. </w:t>
      </w:r>
      <w:ins w:id="395" w:author="Giulia Moreni" w:date="2024-09-12T15:02:00Z">
        <w:r w:rsidRPr="007E00EE">
          <w:rPr>
            <w:i/>
            <w:color w:val="44546A"/>
            <w:rPrChange w:id="396" w:author="Giulia Moreni" w:date="2024-09-10T14:52:00Z">
              <w:rPr/>
            </w:rPrChange>
          </w:rPr>
          <w:t>6</w:t>
        </w:r>
      </w:ins>
      <w:del w:id="397" w:author="Giulia Moreni" w:date="2024-09-12T15:02:00Z">
        <w:r w:rsidRPr="007E00EE">
          <w:rPr>
            <w:i/>
            <w:color w:val="44546A"/>
            <w:rPrChange w:id="398" w:author="Giulia Moreni" w:date="2024-09-10T14:52:00Z">
              <w:rPr/>
            </w:rPrChange>
          </w:rPr>
          <w:delText>5</w:delText>
        </w:r>
      </w:del>
      <w:r w:rsidRPr="007E00EE">
        <w:rPr>
          <w:i/>
          <w:color w:val="44546A"/>
          <w:rPrChange w:id="399" w:author="Giulia Moreni" w:date="2024-09-10T14:52:00Z">
            <w:rPr/>
          </w:rPrChange>
        </w:rPr>
        <w:t xml:space="preserve">). The response matrix for the columnar model reveals intricate reactions to cell-type specific inputs. </w:t>
      </w:r>
      <w:ins w:id="400" w:author="Giulia Moreni" w:date="2024-09-10T15:18:00Z">
        <w:r w:rsidRPr="007E00EE">
          <w:rPr>
            <w:i/>
            <w:color w:val="44546A"/>
            <w:rPrChange w:id="401" w:author="Giulia Moreni" w:date="2024-09-10T14:52:00Z">
              <w:rPr/>
            </w:rPrChange>
          </w:rPr>
          <w:t xml:space="preserve">In Supplementary Fig. S10 the exact percentage changes are shown. </w:t>
        </w:r>
      </w:ins>
      <w:r w:rsidRPr="007E00EE">
        <w:rPr>
          <w:i/>
          <w:color w:val="44546A"/>
          <w:rPrChange w:id="402" w:author="Giulia Moreni" w:date="2024-09-10T14:52:00Z">
            <w:rPr/>
          </w:rPrChange>
        </w:rPr>
        <w:t xml:space="preserve">For instance, there is </w:t>
      </w:r>
      <w:proofErr w:type="spellStart"/>
      <w:r w:rsidRPr="007E00EE">
        <w:rPr>
          <w:i/>
          <w:color w:val="44546A"/>
          <w:rPrChange w:id="403" w:author="Giulia Moreni" w:date="2024-09-10T14:52:00Z">
            <w:rPr/>
          </w:rPrChange>
        </w:rPr>
        <w:t>a</w:t>
      </w:r>
      <w:proofErr w:type="spellEnd"/>
      <w:r w:rsidRPr="007E00EE">
        <w:rPr>
          <w:i/>
          <w:color w:val="44546A"/>
          <w:rPrChange w:id="404" w:author="Giulia Moreni" w:date="2024-09-10T14:52:00Z">
            <w:rPr/>
          </w:rPrChange>
        </w:rPr>
        <w:t xml:space="preserve"> </w:t>
      </w:r>
      <w:del w:id="405" w:author="Giulia Moreni" w:date="2024-09-10T15:18:00Z">
        <w:r w:rsidRPr="007E00EE">
          <w:rPr>
            <w:i/>
            <w:color w:val="44546A"/>
            <w:rPrChange w:id="406" w:author="Giulia Moreni" w:date="2024-09-10T14:52:00Z">
              <w:rPr/>
            </w:rPrChange>
          </w:rPr>
          <w:delText xml:space="preserve">pronounced </w:delText>
        </w:r>
      </w:del>
      <w:r w:rsidRPr="007E00EE">
        <w:rPr>
          <w:i/>
          <w:color w:val="44546A"/>
          <w:rPrChange w:id="407" w:author="Giulia Moreni" w:date="2024-09-10T14:52:00Z">
            <w:rPr/>
          </w:rPrChange>
        </w:rPr>
        <w:t xml:space="preserve">inter-laminar inhibition affecting </w:t>
      </w:r>
      <w:del w:id="408" w:author="Giulia Moreni" w:date="2024-09-10T15:20:00Z">
        <w:r w:rsidRPr="007E00EE">
          <w:rPr>
            <w:i/>
            <w:color w:val="44546A"/>
            <w:rPrChange w:id="409" w:author="Giulia Moreni" w:date="2024-09-10T14:52:00Z">
              <w:rPr/>
            </w:rPrChange>
          </w:rPr>
          <w:delText>most</w:delText>
        </w:r>
      </w:del>
      <w:ins w:id="410" w:author="Giulia Moreni" w:date="2024-09-10T15:20:00Z">
        <w:r w:rsidRPr="007E00EE">
          <w:rPr>
            <w:i/>
            <w:color w:val="44546A"/>
            <w:rPrChange w:id="411" w:author="Giulia Moreni" w:date="2024-09-10T14:52:00Z">
              <w:rPr/>
            </w:rPrChange>
          </w:rPr>
          <w:t>all</w:t>
        </w:r>
      </w:ins>
      <w:r w:rsidRPr="007E00EE">
        <w:rPr>
          <w:i/>
          <w:color w:val="44546A"/>
          <w:rPrChange w:id="412" w:author="Giulia Moreni" w:date="2024-09-10T14:52:00Z">
            <w:rPr/>
          </w:rPrChange>
        </w:rPr>
        <w:t xml:space="preserve"> cell types in layers 2/3 and 4 when pyramidal neurons in layer 6 are excited, reflecting again the role of layer 6 as translaminar inhibitor reported experimentally</w:t>
      </w:r>
      <w:r w:rsidRPr="007E00EE">
        <w:rPr>
          <w:i/>
          <w:color w:val="44546A"/>
          <w:rPrChange w:id="413" w:author="Giulia Moreni" w:date="2024-09-10T14:52:00Z">
            <w:rPr>
              <w:vertAlign w:val="superscript"/>
            </w:rPr>
          </w:rPrChange>
        </w:rPr>
        <w:t>28,29</w:t>
      </w:r>
      <w:r w:rsidRPr="007E00EE">
        <w:rPr>
          <w:i/>
          <w:color w:val="44546A"/>
          <w:rPrChange w:id="414" w:author="Giulia Moreni" w:date="2024-09-10T14:52:00Z">
            <w:rPr/>
          </w:rPrChange>
        </w:rPr>
        <w:t xml:space="preserve">. Conversely, inputs to pyramidal neurons in layers 2/3 and 4 induce widespread excitation in almost all cells within those layers. Lastly, stimulating interneurons results in a combination of effects. In Figure </w:t>
      </w:r>
      <w:ins w:id="415" w:author="Giulia Moreni" w:date="2024-09-12T15:03:00Z">
        <w:r w:rsidRPr="007E00EE">
          <w:rPr>
            <w:i/>
            <w:color w:val="44546A"/>
            <w:rPrChange w:id="416" w:author="Giulia Moreni" w:date="2024-09-10T14:52:00Z">
              <w:rPr/>
            </w:rPrChange>
          </w:rPr>
          <w:t>6</w:t>
        </w:r>
      </w:ins>
      <w:del w:id="417" w:author="Giulia Moreni" w:date="2024-09-12T15:03:00Z">
        <w:r w:rsidRPr="007E00EE">
          <w:rPr>
            <w:i/>
            <w:color w:val="44546A"/>
            <w:rPrChange w:id="418" w:author="Giulia Moreni" w:date="2024-09-10T14:52:00Z">
              <w:rPr/>
            </w:rPrChange>
          </w:rPr>
          <w:delText>5</w:delText>
        </w:r>
      </w:del>
      <w:r w:rsidRPr="007E00EE">
        <w:rPr>
          <w:i/>
          <w:color w:val="44546A"/>
          <w:rPrChange w:id="419" w:author="Giulia Moreni" w:date="2024-09-10T14:52:00Z">
            <w:rPr/>
          </w:rPrChange>
        </w:rPr>
        <w:t xml:space="preserve">, panels D, E, and F offer a direct comparison of the response matrices from the spontaneous state (Fig. </w:t>
      </w:r>
      <w:ins w:id="420" w:author="Giulia Moreni" w:date="2024-09-12T13:12:00Z">
        <w:r w:rsidRPr="007E00EE">
          <w:rPr>
            <w:i/>
            <w:color w:val="44546A"/>
            <w:rPrChange w:id="421" w:author="Giulia Moreni" w:date="2024-09-10T14:52:00Z">
              <w:rPr/>
            </w:rPrChange>
          </w:rPr>
          <w:t>3</w:t>
        </w:r>
      </w:ins>
      <w:del w:id="422" w:author="Giulia Moreni" w:date="2024-09-12T13:12:00Z">
        <w:r w:rsidRPr="007E00EE">
          <w:rPr>
            <w:i/>
            <w:color w:val="44546A"/>
            <w:rPrChange w:id="423" w:author="Giulia Moreni" w:date="2024-09-10T14:52:00Z">
              <w:rPr/>
            </w:rPrChange>
          </w:rPr>
          <w:delText>2</w:delText>
        </w:r>
      </w:del>
      <w:r w:rsidRPr="007E00EE">
        <w:rPr>
          <w:i/>
          <w:color w:val="44546A"/>
          <w:rPrChange w:id="424" w:author="Giulia Moreni" w:date="2024-09-10T14:52:00Z">
            <w:rPr/>
          </w:rPrChange>
        </w:rPr>
        <w:t xml:space="preserve">A), the feedforward-driven state (Fig. </w:t>
      </w:r>
      <w:ins w:id="425" w:author="Giulia Moreni" w:date="2024-09-12T13:12:00Z">
        <w:r w:rsidRPr="007E00EE">
          <w:rPr>
            <w:i/>
            <w:color w:val="44546A"/>
            <w:rPrChange w:id="426" w:author="Giulia Moreni" w:date="2024-09-10T14:52:00Z">
              <w:rPr/>
            </w:rPrChange>
          </w:rPr>
          <w:t>3</w:t>
        </w:r>
      </w:ins>
      <w:del w:id="427" w:author="Giulia Moreni" w:date="2024-09-12T13:12:00Z">
        <w:r w:rsidRPr="007E00EE">
          <w:rPr>
            <w:i/>
            <w:color w:val="44546A"/>
            <w:rPrChange w:id="428" w:author="Giulia Moreni" w:date="2024-09-10T14:52:00Z">
              <w:rPr/>
            </w:rPrChange>
          </w:rPr>
          <w:delText>2</w:delText>
        </w:r>
      </w:del>
      <w:r w:rsidRPr="007E00EE">
        <w:rPr>
          <w:i/>
          <w:color w:val="44546A"/>
          <w:rPrChange w:id="429" w:author="Giulia Moreni" w:date="2024-09-10T14:52:00Z">
            <w:rPr/>
          </w:rPrChange>
        </w:rPr>
        <w:t xml:space="preserve">B), and the feedback-driven state (Fig. </w:t>
      </w:r>
      <w:ins w:id="430" w:author="Giulia Moreni" w:date="2024-09-12T13:57:00Z">
        <w:r w:rsidRPr="007E00EE">
          <w:rPr>
            <w:i/>
            <w:color w:val="44546A"/>
            <w:rPrChange w:id="431" w:author="Giulia Moreni" w:date="2024-09-10T14:52:00Z">
              <w:rPr/>
            </w:rPrChange>
          </w:rPr>
          <w:t>4</w:t>
        </w:r>
      </w:ins>
      <w:del w:id="432" w:author="Giulia Moreni" w:date="2024-09-12T13:57:00Z">
        <w:r w:rsidRPr="007E00EE">
          <w:rPr>
            <w:i/>
            <w:color w:val="44546A"/>
            <w:rPrChange w:id="433" w:author="Giulia Moreni" w:date="2024-09-10T14:52:00Z">
              <w:rPr/>
            </w:rPrChange>
          </w:rPr>
          <w:delText>3</w:delText>
        </w:r>
      </w:del>
      <w:r w:rsidRPr="007E00EE">
        <w:rPr>
          <w:i/>
          <w:color w:val="44546A"/>
          <w:rPrChange w:id="434" w:author="Giulia Moreni" w:date="2024-09-10T14:52:00Z">
            <w:rPr/>
          </w:rPrChange>
        </w:rPr>
        <w:t xml:space="preserve">A) to the perturbation matrix derived from the state with combined feedforward and feedback inputs. In the state in which feedforward and feedback drives are combined in the same column, the total number of </w:t>
      </w:r>
      <w:del w:id="435" w:author="Giulia Moreni" w:date="2024-09-10T15:22:00Z">
        <w:r w:rsidRPr="007E00EE">
          <w:rPr>
            <w:i/>
            <w:color w:val="44546A"/>
            <w:rPrChange w:id="436" w:author="Giulia Moreni" w:date="2024-09-10T14:52:00Z">
              <w:rPr/>
            </w:rPrChange>
          </w:rPr>
          <w:delText>significant</w:delText>
        </w:r>
      </w:del>
      <w:r w:rsidRPr="007E00EE">
        <w:rPr>
          <w:i/>
          <w:color w:val="44546A"/>
          <w:rPrChange w:id="437" w:author="Giulia Moreni" w:date="2024-09-10T14:52:00Z">
            <w:rPr/>
          </w:rPrChange>
        </w:rPr>
        <w:t xml:space="preserve"> changes</w:t>
      </w:r>
      <w:ins w:id="438" w:author="Giulia Moreni" w:date="2024-09-10T15:23:00Z">
        <w:r w:rsidRPr="007E00EE">
          <w:rPr>
            <w:i/>
            <w:color w:val="44546A"/>
            <w:rPrChange w:id="439" w:author="Giulia Moreni" w:date="2024-09-10T14:52:00Z">
              <w:rPr/>
            </w:rPrChange>
          </w:rPr>
          <w:t xml:space="preserve"> &gt;20%</w:t>
        </w:r>
      </w:ins>
      <w:r w:rsidRPr="007E00EE">
        <w:rPr>
          <w:i/>
          <w:color w:val="44546A"/>
          <w:rPrChange w:id="440" w:author="Giulia Moreni" w:date="2024-09-10T14:52:00Z">
            <w:rPr/>
          </w:rPrChange>
        </w:rPr>
        <w:t xml:space="preserve"> (sum of blue and red squares) is smaller than that in the feedforward-driven or feedback-driven state, </w:t>
      </w:r>
      <w:del w:id="441" w:author="Giulia Moreni" w:date="2024-09-10T15:23:00Z">
        <w:r w:rsidRPr="007E00EE">
          <w:rPr>
            <w:i/>
            <w:color w:val="44546A"/>
            <w:rPrChange w:id="442" w:author="Giulia Moreni" w:date="2024-09-10T14:52:00Z">
              <w:rPr/>
            </w:rPrChange>
          </w:rPr>
          <w:delText xml:space="preserve">and less biased towards positive perturbational effects than the feedback-driven state </w:delText>
        </w:r>
      </w:del>
      <w:r w:rsidRPr="007E00EE">
        <w:rPr>
          <w:i/>
          <w:color w:val="44546A"/>
          <w:rPrChange w:id="443" w:author="Giulia Moreni" w:date="2024-09-10T14:52:00Z">
            <w:rPr/>
          </w:rPrChange>
        </w:rPr>
        <w:t xml:space="preserve">(Supplementary Fig. </w:t>
      </w:r>
      <w:ins w:id="444" w:author="Giulia Moreni" w:date="2024-09-10T15:23:00Z">
        <w:r w:rsidRPr="007E00EE">
          <w:rPr>
            <w:i/>
            <w:color w:val="44546A"/>
            <w:rPrChange w:id="445" w:author="Giulia Moreni" w:date="2024-09-10T14:52:00Z">
              <w:rPr/>
            </w:rPrChange>
          </w:rPr>
          <w:t>S8</w:t>
        </w:r>
      </w:ins>
      <w:del w:id="446" w:author="Giulia Moreni" w:date="2024-09-10T15:23:00Z">
        <w:r w:rsidRPr="007E00EE">
          <w:rPr>
            <w:i/>
            <w:color w:val="44546A"/>
            <w:rPrChange w:id="447" w:author="Giulia Moreni" w:date="2024-09-10T14:52:00Z">
              <w:rPr/>
            </w:rPrChange>
          </w:rPr>
          <w:delText>S1</w:delText>
        </w:r>
      </w:del>
      <w:r w:rsidRPr="007E00EE">
        <w:rPr>
          <w:i/>
          <w:color w:val="44546A"/>
          <w:rPrChange w:id="448" w:author="Giulia Moreni" w:date="2024-09-10T14:52:00Z">
            <w:rPr/>
          </w:rPrChange>
        </w:rPr>
        <w:t>).</w:t>
      </w:r>
    </w:p>
    <w:p w14:paraId="1EC75D3E" w14:textId="77777777" w:rsidR="00B67A27" w:rsidRPr="007E00EE" w:rsidRDefault="00B67A27">
      <w:pPr>
        <w:spacing w:line="360" w:lineRule="auto"/>
        <w:rPr>
          <w:i/>
          <w:color w:val="44546A"/>
          <w:rPrChange w:id="449" w:author="Giulia Moreni" w:date="2024-09-10T14:52:00Z">
            <w:rPr/>
          </w:rPrChange>
        </w:rPr>
      </w:pPr>
    </w:p>
    <w:p w14:paraId="6150E1F9" w14:textId="77777777" w:rsidR="00B67A27" w:rsidRPr="007E00EE" w:rsidRDefault="00000000">
      <w:pPr>
        <w:spacing w:line="360" w:lineRule="auto"/>
        <w:rPr>
          <w:i/>
          <w:color w:val="44546A"/>
          <w:rPrChange w:id="450" w:author="Giulia Moreni" w:date="2024-09-10T14:52:00Z">
            <w:rPr/>
          </w:rPrChange>
        </w:rPr>
      </w:pPr>
      <w:ins w:id="451" w:author="Giulia Moreni" w:date="2024-09-12T15:19:00Z">
        <w:r w:rsidRPr="007E00EE">
          <w:rPr>
            <w:i/>
            <w:color w:val="44546A"/>
            <w:rPrChange w:id="452" w:author="Giulia Moreni" w:date="2024-09-10T14:52:00Z">
              <w:rPr/>
            </w:rPrChange>
          </w:rPr>
          <w:t xml:space="preserve">We subsequently </w:t>
        </w:r>
      </w:ins>
      <w:del w:id="453" w:author="Giulia Moreni" w:date="2024-09-12T15:19:00Z">
        <w:r w:rsidRPr="007E00EE">
          <w:rPr>
            <w:i/>
            <w:color w:val="44546A"/>
            <w:rPrChange w:id="454" w:author="Giulia Moreni" w:date="2024-09-10T14:52:00Z">
              <w:rPr/>
            </w:rPrChange>
          </w:rPr>
          <w:delText>Lastly we</w:delText>
        </w:r>
      </w:del>
      <w:r w:rsidRPr="007E00EE">
        <w:rPr>
          <w:i/>
          <w:color w:val="44546A"/>
          <w:rPrChange w:id="455" w:author="Giulia Moreni" w:date="2024-09-10T14:52:00Z">
            <w:rPr/>
          </w:rPrChange>
        </w:rPr>
        <w:t xml:space="preserve"> </w:t>
      </w:r>
      <w:proofErr w:type="spellStart"/>
      <w:r w:rsidRPr="007E00EE">
        <w:rPr>
          <w:i/>
          <w:color w:val="44546A"/>
          <w:rPrChange w:id="456" w:author="Giulia Moreni" w:date="2024-09-10T14:52:00Z">
            <w:rPr/>
          </w:rPrChange>
        </w:rPr>
        <w:t>analyzed</w:t>
      </w:r>
      <w:proofErr w:type="spellEnd"/>
      <w:r w:rsidRPr="007E00EE">
        <w:rPr>
          <w:i/>
          <w:color w:val="44546A"/>
          <w:rPrChange w:id="457" w:author="Giulia Moreni" w:date="2024-09-10T14:52:00Z">
            <w:rPr/>
          </w:rPrChange>
        </w:rPr>
        <w:t xml:space="preserve"> the case in which feedforward is constantly present and we put the network in different scenarios varying the feedback input. This resulted in 1</w:t>
      </w:r>
      <w:ins w:id="458" w:author="Giulia Moreni" w:date="2024-09-10T15:24:00Z">
        <w:r w:rsidRPr="007E00EE">
          <w:rPr>
            <w:i/>
            <w:color w:val="44546A"/>
            <w:rPrChange w:id="459" w:author="Giulia Moreni" w:date="2024-09-10T14:52:00Z">
              <w:rPr/>
            </w:rPrChange>
          </w:rPr>
          <w:t>4</w:t>
        </w:r>
      </w:ins>
      <w:del w:id="460" w:author="Giulia Moreni" w:date="2024-09-10T15:24:00Z">
        <w:r w:rsidRPr="007E00EE">
          <w:rPr>
            <w:i/>
            <w:color w:val="44546A"/>
            <w:rPrChange w:id="461" w:author="Giulia Moreni" w:date="2024-09-10T14:52:00Z">
              <w:rPr/>
            </w:rPrChange>
          </w:rPr>
          <w:delText>5</w:delText>
        </w:r>
      </w:del>
      <w:r w:rsidRPr="007E00EE">
        <w:rPr>
          <w:i/>
          <w:color w:val="44546A"/>
          <w:rPrChange w:id="462" w:author="Giulia Moreni" w:date="2024-09-10T14:52:00Z">
            <w:rPr/>
          </w:rPrChange>
        </w:rPr>
        <w:t xml:space="preserve"> different cases with FB varying from 0 to </w:t>
      </w:r>
      <w:del w:id="463" w:author="Giulia Moreni" w:date="2024-09-10T15:25:00Z">
        <w:r w:rsidRPr="007E00EE">
          <w:rPr>
            <w:i/>
            <w:color w:val="44546A"/>
            <w:rPrChange w:id="464" w:author="Giulia Moreni" w:date="2024-09-10T14:52:00Z">
              <w:rPr/>
            </w:rPrChange>
          </w:rPr>
          <w:delText>8</w:delText>
        </w:r>
      </w:del>
      <w:ins w:id="465" w:author="Giulia Moreni" w:date="2024-09-10T15:25:00Z">
        <w:r w:rsidRPr="007E00EE">
          <w:rPr>
            <w:i/>
            <w:color w:val="44546A"/>
            <w:rPrChange w:id="466" w:author="Giulia Moreni" w:date="2024-09-10T14:52:00Z">
              <w:rPr/>
            </w:rPrChange>
          </w:rPr>
          <w:t>40</w:t>
        </w:r>
      </w:ins>
      <w:r w:rsidRPr="007E00EE">
        <w:rPr>
          <w:i/>
          <w:color w:val="44546A"/>
          <w:rPrChange w:id="467" w:author="Giulia Moreni" w:date="2024-09-10T14:52:00Z">
            <w:rPr/>
          </w:rPrChange>
        </w:rPr>
        <w:t xml:space="preserve">0 </w:t>
      </w:r>
      <w:proofErr w:type="spellStart"/>
      <w:r w:rsidRPr="007E00EE">
        <w:rPr>
          <w:i/>
          <w:color w:val="44546A"/>
          <w:rPrChange w:id="468" w:author="Giulia Moreni" w:date="2024-09-10T14:52:00Z">
            <w:rPr/>
          </w:rPrChange>
        </w:rPr>
        <w:t>pA.</w:t>
      </w:r>
      <w:proofErr w:type="spellEnd"/>
      <w:r w:rsidRPr="007E00EE">
        <w:rPr>
          <w:i/>
          <w:color w:val="44546A"/>
          <w:rPrChange w:id="469" w:author="Giulia Moreni" w:date="2024-09-10T14:52:00Z">
            <w:rPr/>
          </w:rPrChange>
        </w:rPr>
        <w:t xml:space="preserve"> We conducted a perturbative analysis in each of the states and quantified the </w:t>
      </w:r>
      <w:proofErr w:type="spellStart"/>
      <w:r w:rsidRPr="007E00EE">
        <w:rPr>
          <w:i/>
          <w:color w:val="44546A"/>
          <w:rPrChange w:id="470" w:author="Giulia Moreni" w:date="2024-09-10T14:52:00Z">
            <w:rPr/>
          </w:rPrChange>
        </w:rPr>
        <w:t>the</w:t>
      </w:r>
      <w:proofErr w:type="spellEnd"/>
      <w:r w:rsidRPr="007E00EE">
        <w:rPr>
          <w:i/>
          <w:color w:val="44546A"/>
          <w:rPrChange w:id="471" w:author="Giulia Moreni" w:date="2024-09-10T14:52:00Z">
            <w:rPr/>
          </w:rPrChange>
        </w:rPr>
        <w:t xml:space="preserve"> number of</w:t>
      </w:r>
      <w:del w:id="472" w:author="Giulia Moreni" w:date="2024-09-12T15:06:00Z">
        <w:r w:rsidRPr="007E00EE">
          <w:rPr>
            <w:i/>
            <w:color w:val="44546A"/>
            <w:rPrChange w:id="473" w:author="Giulia Moreni" w:date="2024-09-10T14:52:00Z">
              <w:rPr/>
            </w:rPrChange>
          </w:rPr>
          <w:delText xml:space="preserve"> marked</w:delText>
        </w:r>
      </w:del>
      <w:r w:rsidRPr="007E00EE">
        <w:rPr>
          <w:i/>
          <w:color w:val="44546A"/>
          <w:rPrChange w:id="474" w:author="Giulia Moreni" w:date="2024-09-10T14:52:00Z">
            <w:rPr/>
          </w:rPrChange>
        </w:rPr>
        <w:t xml:space="preserve"> changes</w:t>
      </w:r>
      <w:ins w:id="475" w:author="Giulia Moreni" w:date="2024-09-12T15:06:00Z">
        <w:r w:rsidRPr="007E00EE">
          <w:rPr>
            <w:i/>
            <w:color w:val="44546A"/>
            <w:rPrChange w:id="476" w:author="Giulia Moreni" w:date="2024-09-10T14:52:00Z">
              <w:rPr/>
            </w:rPrChange>
          </w:rPr>
          <w:t xml:space="preserve"> &gt;20% (or &lt;-20%)</w:t>
        </w:r>
      </w:ins>
      <w:r w:rsidRPr="007E00EE">
        <w:rPr>
          <w:i/>
          <w:color w:val="44546A"/>
          <w:rPrChange w:id="477" w:author="Giulia Moreni" w:date="2024-09-10T14:52:00Z">
            <w:rPr/>
          </w:rPrChange>
        </w:rPr>
        <w:t xml:space="preserve">, further categorizing them into percentages of positive and negative alterations. We replicated these experiments with FB input </w:t>
      </w:r>
      <w:r w:rsidRPr="007E00EE">
        <w:rPr>
          <w:i/>
          <w:color w:val="44546A"/>
          <w:rPrChange w:id="478" w:author="Giulia Moreni" w:date="2024-09-10T14:52:00Z">
            <w:rPr/>
          </w:rPrChange>
        </w:rPr>
        <w:lastRenderedPageBreak/>
        <w:t>held constant and varied the strength of FF input instead. In both experimental setups, an increase in the strength of the input consistently led to a decrease in the number of changes in firing rates. Detailed results of these analyses are presented in Supplementary S</w:t>
      </w:r>
      <w:ins w:id="479" w:author="Giulia Moreni" w:date="2024-09-12T15:07:00Z">
        <w:r w:rsidRPr="007E00EE">
          <w:rPr>
            <w:i/>
            <w:color w:val="44546A"/>
            <w:rPrChange w:id="480" w:author="Giulia Moreni" w:date="2024-09-10T14:52:00Z">
              <w:rPr/>
            </w:rPrChange>
          </w:rPr>
          <w:t>11</w:t>
        </w:r>
      </w:ins>
      <w:del w:id="481" w:author="Giulia Moreni" w:date="2024-09-12T15:07:00Z">
        <w:r w:rsidRPr="007E00EE">
          <w:rPr>
            <w:i/>
            <w:color w:val="44546A"/>
            <w:rPrChange w:id="482" w:author="Giulia Moreni" w:date="2024-09-10T14:52:00Z">
              <w:rPr/>
            </w:rPrChange>
          </w:rPr>
          <w:delText>3</w:delText>
        </w:r>
      </w:del>
      <w:r w:rsidRPr="007E00EE">
        <w:rPr>
          <w:i/>
          <w:color w:val="44546A"/>
          <w:rPrChange w:id="483" w:author="Giulia Moreni" w:date="2024-09-10T14:52:00Z">
            <w:rPr/>
          </w:rPrChange>
        </w:rPr>
        <w:t>.</w:t>
      </w:r>
    </w:p>
    <w:p w14:paraId="76F9EE1D" w14:textId="77777777" w:rsidR="00B67A27" w:rsidRPr="007E00EE" w:rsidRDefault="00B67A27">
      <w:pPr>
        <w:spacing w:line="360" w:lineRule="auto"/>
        <w:rPr>
          <w:i/>
          <w:color w:val="44546A"/>
          <w:rPrChange w:id="484" w:author="Giulia Moreni" w:date="2024-09-10T14:52:00Z">
            <w:rPr/>
          </w:rPrChange>
        </w:rPr>
      </w:pPr>
    </w:p>
    <w:p w14:paraId="6D30B483" w14:textId="2CA48807" w:rsidR="00B67A27" w:rsidDel="00010C2E" w:rsidRDefault="00000000">
      <w:pPr>
        <w:spacing w:line="360" w:lineRule="auto"/>
        <w:rPr>
          <w:del w:id="485" w:author="Giulia Moreni" w:date="2024-09-12T15:09:00Z"/>
        </w:rPr>
      </w:pPr>
      <w:ins w:id="486" w:author="Giulia Moreni" w:date="2024-09-12T15:09:00Z">
        <w:r w:rsidRPr="007E00EE">
          <w:rPr>
            <w:i/>
            <w:color w:val="44546A"/>
            <w:rPrChange w:id="487" w:author="Giulia Moreni" w:date="2024-09-10T14:52:00Z">
              <w:rPr/>
            </w:rPrChange>
          </w:rPr>
          <w:t>Lastly for completeness of our analysis we conducted, for some of the network condition (Spontaneous, FF, FB and FF+FB), new perturbative analysis using different values of perturbative input to each cell group, using both excitatory inputs and inhibitory inputs. We varied the perturbation current in the range</w:t>
        </w:r>
        <w:r>
          <w:t xml:space="preserve"> [-40, -30, -20, -10, 10, 20, 30, 40] </w:t>
        </w:r>
        <w:proofErr w:type="spellStart"/>
        <w:r>
          <w:t>pA.</w:t>
        </w:r>
        <w:proofErr w:type="spellEnd"/>
        <w:r>
          <w:t xml:space="preserve"> The results are shown in Supplementary S12.</w:t>
        </w:r>
        <w:del w:id="488" w:author="Jorge Mejias" w:date="2024-09-15T16:26:00Z" w16du:dateUtc="2024-09-15T14:26:00Z">
          <w:r w:rsidDel="00010C2E">
            <w:delText xml:space="preserve"> As expected, giving a bigger perturbative input resulted in more evident changes in firing rates</w:delText>
          </w:r>
        </w:del>
        <w:del w:id="489" w:author="Jorge Mejias" w:date="2024-09-15T16:25:00Z" w16du:dateUtc="2024-09-15T14:25:00Z">
          <w:r w:rsidDel="00010C2E">
            <w:delText>.</w:delText>
          </w:r>
        </w:del>
      </w:ins>
      <w:r w:rsidR="00010C2E">
        <w:t xml:space="preserve"> </w:t>
      </w:r>
      <w:ins w:id="490" w:author="Jorge Mejias" w:date="2024-09-15T16:25:00Z">
        <w:r w:rsidR="00010C2E" w:rsidRPr="00010C2E">
          <w:t>As one would expect, the number of changes increases with the strength of the perturbation (in absolute value) and decreases as we increase the threshold of change with respect to baseline (%). Likewise, the positive and negative branches present slight asymmetries (as the effect of inhibitory perturbations is bounded by the fact that firing rates must remain positive).</w:t>
        </w:r>
      </w:ins>
    </w:p>
    <w:p w14:paraId="53C12B7D" w14:textId="77777777" w:rsidR="00010C2E" w:rsidRDefault="00010C2E">
      <w:pPr>
        <w:spacing w:line="360" w:lineRule="auto"/>
        <w:rPr>
          <w:ins w:id="491" w:author="Jorge Mejias" w:date="2024-09-15T16:26:00Z" w16du:dateUtc="2024-09-15T14:26:00Z"/>
        </w:rPr>
      </w:pPr>
    </w:p>
    <w:p w14:paraId="0089E7AD" w14:textId="77777777" w:rsidR="00B67A27" w:rsidRDefault="00B67A27">
      <w:pPr>
        <w:spacing w:line="360" w:lineRule="auto"/>
      </w:pPr>
    </w:p>
    <w:p w14:paraId="4589827B" w14:textId="77777777" w:rsidR="00B67A27" w:rsidRDefault="00000000">
      <w:pPr>
        <w:spacing w:line="360" w:lineRule="auto"/>
        <w:rPr>
          <w:b/>
          <w:sz w:val="28"/>
          <w:szCs w:val="28"/>
        </w:rPr>
      </w:pPr>
      <w:r>
        <w:rPr>
          <w:b/>
          <w:sz w:val="28"/>
          <w:szCs w:val="28"/>
        </w:rPr>
        <w:t xml:space="preserve">Discussion </w:t>
      </w:r>
    </w:p>
    <w:p w14:paraId="475F9016" w14:textId="77777777" w:rsidR="00B67A27" w:rsidRDefault="00000000">
      <w:pPr>
        <w:spacing w:line="360" w:lineRule="auto"/>
      </w:pPr>
      <w:r>
        <w:t>The intricate dynamics of cortical columns, particularly in response to various excitatory inputs, have long been a subject of interest in neuroscience</w:t>
      </w:r>
      <w:r>
        <w:rPr>
          <w:vertAlign w:val="superscript"/>
        </w:rPr>
        <w:t>1,37</w:t>
      </w:r>
      <w:r>
        <w:t>. Our study offers a comprehensive exploration of these dynamics in a data-constrained computational model of a V1 cortical column with a realistic connectivity and multiple cell types and postsynaptic receptors, with an emphasis on dynamic cell-to-cell interactions across four different states: spontaneous, feedforward-driven, feedback-driven, and a feedforward-feedback combination</w:t>
      </w:r>
      <w:r>
        <w:rPr>
          <w:vertAlign w:val="superscript"/>
        </w:rPr>
        <w:t>38,39</w:t>
      </w:r>
      <w:r>
        <w:t>.</w:t>
      </w:r>
    </w:p>
    <w:p w14:paraId="38277469" w14:textId="77777777" w:rsidR="00B67A27" w:rsidRDefault="00B67A27">
      <w:pPr>
        <w:spacing w:line="360" w:lineRule="auto"/>
      </w:pPr>
    </w:p>
    <w:p w14:paraId="5CA9A082" w14:textId="77777777" w:rsidR="00B67A27" w:rsidRDefault="00000000">
      <w:pPr>
        <w:spacing w:line="360" w:lineRule="auto"/>
      </w:pPr>
      <w:r>
        <w:t xml:space="preserve">Our perturbation analysis serves as a valuable predictive tool for experimental tests. We have shown that the response elicited by stimulating a specific neuronal population can vary significantly based on the network's initial state, whether it be spontaneous, driven by feedforward (FF) input, feedback (FB) input, or a combination of FF and FB. This variability in response highlights the critical role of the network's initial conditions in shaping its subsequent dynamics. For example, our model predicts that upon perturbative input to pyramidal cells in layer 2/3, the response of PV cells in layer </w:t>
      </w:r>
      <w:ins w:id="492" w:author="Giulia Moreni" w:date="2024-09-10T15:28:00Z">
        <w:r>
          <w:t>6</w:t>
        </w:r>
      </w:ins>
      <w:del w:id="493" w:author="Giulia Moreni" w:date="2024-09-10T15:28:00Z">
        <w:r>
          <w:delText>5</w:delText>
        </w:r>
      </w:del>
      <w:r>
        <w:t xml:space="preserve"> varies depending on the initial state—being in the </w:t>
      </w:r>
      <w:r>
        <w:lastRenderedPageBreak/>
        <w:t>spontaneous condition or under feedforward influence. There is a pronounced response in PV cells for the former, while the response becomes negligible for the latter.</w:t>
      </w:r>
    </w:p>
    <w:p w14:paraId="727F7630" w14:textId="77777777" w:rsidR="00B67A27" w:rsidRDefault="00B67A27">
      <w:pPr>
        <w:spacing w:line="360" w:lineRule="auto"/>
      </w:pPr>
    </w:p>
    <w:p w14:paraId="1EE5FCE9" w14:textId="77777777" w:rsidR="00B67A27" w:rsidRDefault="00000000">
      <w:pPr>
        <w:spacing w:line="360" w:lineRule="auto"/>
      </w:pPr>
      <w:r>
        <w:t xml:space="preserve">Furthermore, we demonstrated the stabilizing effects of feedforward inputs: when the network is in an elicited state, it becomes difficult to perturb. As a result, the change in firing rates due to perturbation inputs will be minimal and often </w:t>
      </w:r>
      <w:ins w:id="494" w:author="Giulia Moreni" w:date="2024-09-12T13:13:00Z">
        <w:r>
          <w:t>&lt;20%</w:t>
        </w:r>
      </w:ins>
      <w:del w:id="495" w:author="Giulia Moreni" w:date="2024-09-12T13:13:00Z">
        <w:r>
          <w:delText>not significant</w:delText>
        </w:r>
      </w:del>
      <w:r>
        <w:t xml:space="preserve">, as shown in Fig. </w:t>
      </w:r>
      <w:ins w:id="496" w:author="Giulia Moreni" w:date="2024-09-12T13:13:00Z">
        <w:r>
          <w:t>3</w:t>
        </w:r>
      </w:ins>
      <w:del w:id="497" w:author="Giulia Moreni" w:date="2024-09-12T13:13:00Z">
        <w:r>
          <w:delText>2</w:delText>
        </w:r>
      </w:del>
      <w:r>
        <w:t xml:space="preserve">D. A similar pattern is observed for states with high feedback inputs, as indicated in Fig. </w:t>
      </w:r>
      <w:ins w:id="498" w:author="Giulia Moreni" w:date="2024-09-12T13:57:00Z">
        <w:r>
          <w:t>4</w:t>
        </w:r>
      </w:ins>
      <w:del w:id="499" w:author="Giulia Moreni" w:date="2024-09-12T13:57:00Z">
        <w:r>
          <w:delText>3</w:delText>
        </w:r>
      </w:del>
      <w:r>
        <w:t>C.</w:t>
      </w:r>
    </w:p>
    <w:p w14:paraId="782438A7" w14:textId="77777777" w:rsidR="00B67A27" w:rsidRDefault="00B67A27">
      <w:pPr>
        <w:spacing w:line="360" w:lineRule="auto"/>
      </w:pPr>
    </w:p>
    <w:p w14:paraId="209E5FD9" w14:textId="77777777" w:rsidR="00B67A27" w:rsidRDefault="00000000">
      <w:pPr>
        <w:spacing w:line="360" w:lineRule="auto"/>
      </w:pPr>
      <w:r>
        <w:t xml:space="preserve">Another primary finding of our study is the distinctive roles of inhibitory neurons in network dynamics. For instance, our model predicts that in an experimental setting with </w:t>
      </w:r>
      <w:del w:id="500" w:author="Giulia Moreni" w:date="2024-09-12T15:24:00Z">
        <w:r>
          <w:delText>strong</w:delText>
        </w:r>
      </w:del>
      <w:r>
        <w:t xml:space="preserve"> top-down modulation of V1—such as input to </w:t>
      </w:r>
      <w:del w:id="501" w:author="Giulia Moreni" w:date="2024-09-12T15:24:00Z">
        <w:r>
          <w:delText>excitatory</w:delText>
        </w:r>
      </w:del>
      <w:r>
        <w:t xml:space="preserve"> neurons in layer 5—providing stimuli to different inhibitory neurons in layer 6 will induce contrasting responses in the E2/3 neurons, depending on the specific inhibitory subgroup targeted</w:t>
      </w:r>
      <w:ins w:id="502" w:author="Giulia Moreni" w:date="2024-09-11T08:58:00Z">
        <w:r>
          <w:t xml:space="preserve"> (Fig. 4A and S6)</w:t>
        </w:r>
      </w:ins>
      <w:r>
        <w:t>. This underscores the specialized functions of various inhibitory cell types in a variety of states. Laminar-specific optogenetic stimulation, which has been developed recently</w:t>
      </w:r>
      <w:r>
        <w:rPr>
          <w:vertAlign w:val="superscript"/>
        </w:rPr>
        <w:t>40</w:t>
      </w:r>
      <w:r>
        <w:t>, could be used to empirically test these predictions, along with others derived from our model.</w:t>
      </w:r>
    </w:p>
    <w:p w14:paraId="76CFC100" w14:textId="77777777" w:rsidR="00B67A27" w:rsidRDefault="00B67A27">
      <w:pPr>
        <w:spacing w:line="360" w:lineRule="auto"/>
      </w:pPr>
    </w:p>
    <w:p w14:paraId="1B2C0D8B" w14:textId="77777777" w:rsidR="00B67A27" w:rsidRDefault="00000000">
      <w:pPr>
        <w:spacing w:line="360" w:lineRule="auto"/>
      </w:pPr>
      <w:r>
        <w:t>Our findings underscore the nuanced, state-dependent interplay between different layers and cell types within the column, in line with previous results on the complex dynamics linked to cell heterogeneity</w:t>
      </w:r>
      <w:r>
        <w:rPr>
          <w:vertAlign w:val="superscript"/>
        </w:rPr>
        <w:t>31,41–44</w:t>
      </w:r>
      <w:r>
        <w:t xml:space="preserve">. The pronounced translaminar inhibition observed when exciting pyramidal neurons in layer 6 (Fig. </w:t>
      </w:r>
      <w:del w:id="503" w:author="Giulia Moreni" w:date="2024-09-12T15:26:00Z">
        <w:r>
          <w:delText>4</w:delText>
        </w:r>
      </w:del>
      <w:ins w:id="504" w:author="Giulia Moreni" w:date="2024-09-12T15:26:00Z">
        <w:r>
          <w:t>5</w:t>
        </w:r>
      </w:ins>
      <w:r>
        <w:t xml:space="preserve">A </w:t>
      </w:r>
      <w:proofErr w:type="spellStart"/>
      <w:r>
        <w:t>panlel</w:t>
      </w:r>
      <w:proofErr w:type="spellEnd"/>
      <w:r>
        <w:t xml:space="preserve"> A</w:t>
      </w:r>
      <w:ins w:id="505" w:author="Giulia Moreni" w:date="2024-09-11T09:07:00Z">
        <w:r>
          <w:t>3</w:t>
        </w:r>
      </w:ins>
      <w:del w:id="506" w:author="Giulia Moreni" w:date="2024-09-11T09:07:00Z">
        <w:r>
          <w:delText>1</w:delText>
        </w:r>
      </w:del>
      <w:r>
        <w:t xml:space="preserve">), contrasted with the widespread excitation triggered by inputs to pyramidal neurons in layers 2/3 (Fig. </w:t>
      </w:r>
      <w:del w:id="507" w:author="Giulia Moreni" w:date="2024-09-12T15:26:00Z">
        <w:r>
          <w:delText>4</w:delText>
        </w:r>
      </w:del>
      <w:ins w:id="508" w:author="Giulia Moreni" w:date="2024-09-12T15:26:00Z">
        <w:r>
          <w:t>5</w:t>
        </w:r>
      </w:ins>
      <w:r>
        <w:t>A panel A</w:t>
      </w:r>
      <w:ins w:id="509" w:author="Giulia Moreni" w:date="2024-09-11T09:07:00Z">
        <w:r>
          <w:t>1</w:t>
        </w:r>
      </w:ins>
      <w:del w:id="510" w:author="Giulia Moreni" w:date="2024-09-11T09:07:00Z">
        <w:r>
          <w:delText>4</w:delText>
        </w:r>
      </w:del>
      <w:r>
        <w:t xml:space="preserve">) and </w:t>
      </w:r>
      <w:ins w:id="511" w:author="Giulia Moreni" w:date="2024-09-12T15:26:00Z">
        <w:r>
          <w:t xml:space="preserve">layer </w:t>
        </w:r>
      </w:ins>
      <w:r>
        <w:t>4 (Fig. 1B) shows not only the layered specificity of the cortical processing but also the complicated regulatory mechanism in the neuronal network dynamics. The model suggests that excitation of layer 6 pyramidal cells indeed triggers translaminar inhibition, as previously shown experimentally</w:t>
      </w:r>
      <w:r>
        <w:rPr>
          <w:vertAlign w:val="superscript"/>
        </w:rPr>
        <w:t>28</w:t>
      </w:r>
      <w:r>
        <w:t>. However, such overall inhibition is not linked to a simple recruitment of local interneurons in each layer as previously suggested, because different interneuron types (in layer 2/3 and 4) also undergo a decrease in activity. Instead, our model suggests that layer 6-</w:t>
      </w:r>
      <w:r>
        <w:lastRenderedPageBreak/>
        <w:t>triggered translaminar inhibition is a network effect that involves non-trivial interactions across different layers and cell types.</w:t>
      </w:r>
    </w:p>
    <w:p w14:paraId="04106098" w14:textId="77777777" w:rsidR="00B67A27" w:rsidRDefault="00B67A27">
      <w:pPr>
        <w:spacing w:line="360" w:lineRule="auto"/>
      </w:pPr>
    </w:p>
    <w:p w14:paraId="03566B8F" w14:textId="0B7D68E7" w:rsidR="00B67A27" w:rsidRDefault="00000000">
      <w:pPr>
        <w:spacing w:line="360" w:lineRule="auto"/>
      </w:pPr>
      <w:r>
        <w:t>The mixed effects observed upon stimulating (SST, VIP and PV) interneurons suggests the</w:t>
      </w:r>
      <w:r>
        <w:rPr>
          <w:highlight w:val="yellow"/>
        </w:rPr>
        <w:t xml:space="preserve"> </w:t>
      </w:r>
      <w:r>
        <w:t>importance of considering the diverse roles of different neuronal populations within the column</w:t>
      </w:r>
      <w:r>
        <w:rPr>
          <w:vertAlign w:val="superscript"/>
        </w:rPr>
        <w:t>8,45,</w:t>
      </w:r>
      <w:r>
        <w:rPr>
          <w:u w:val="single"/>
          <w:vertAlign w:val="superscript"/>
        </w:rPr>
        <w:t>1</w:t>
      </w:r>
      <w:r>
        <w:rPr>
          <w:vertAlign w:val="superscript"/>
        </w:rPr>
        <w:t>,</w:t>
      </w:r>
      <w:proofErr w:type="gramStart"/>
      <w:r>
        <w:rPr>
          <w:vertAlign w:val="superscript"/>
        </w:rPr>
        <w:t>46,5,</w:t>
      </w:r>
      <w:r>
        <w:t>.</w:t>
      </w:r>
      <w:proofErr w:type="gramEnd"/>
      <w:r>
        <w:t xml:space="preserve"> For i</w:t>
      </w:r>
      <w:r w:rsidR="002D65EA">
        <w:t>n</w:t>
      </w:r>
      <w:r>
        <w:t xml:space="preserve">stance, our perturbation analysis of feedback states (Fig. </w:t>
      </w:r>
      <w:ins w:id="512" w:author="Giulia Moreni" w:date="2024-09-11T09:12:00Z">
        <w:r>
          <w:t>4,5</w:t>
        </w:r>
      </w:ins>
      <w:del w:id="513" w:author="Giulia Moreni" w:date="2024-09-11T09:12:00Z">
        <w:r>
          <w:delText>4</w:delText>
        </w:r>
      </w:del>
      <w:ins w:id="514" w:author="Giulia Moreni" w:date="2024-09-11T09:12:00Z">
        <w:r>
          <w:t>, S6, S9</w:t>
        </w:r>
      </w:ins>
      <w:r>
        <w:t xml:space="preserve">) indicates contrasting effects when perturbing different </w:t>
      </w:r>
      <w:proofErr w:type="gramStart"/>
      <w:r>
        <w:t>interneurons</w:t>
      </w:r>
      <w:proofErr w:type="gramEnd"/>
      <w:r>
        <w:t xml:space="preserve"> types. In contrast to PV cells, perturbations to SST </w:t>
      </w:r>
      <w:del w:id="515" w:author="Giulia Moreni" w:date="2024-09-11T09:26:00Z">
        <w:r>
          <w:delText xml:space="preserve">and VIP </w:delText>
        </w:r>
      </w:del>
      <w:r>
        <w:t xml:space="preserve">cells in layer 6 alone never triggered a </w:t>
      </w:r>
      <w:del w:id="516" w:author="Giulia Moreni" w:date="2024-09-11T09:16:00Z">
        <w:r>
          <w:delText>significant</w:delText>
        </w:r>
      </w:del>
      <w:r>
        <w:t xml:space="preserve"> response </w:t>
      </w:r>
      <w:ins w:id="517" w:author="Giulia Moreni" w:date="2024-09-11T09:18:00Z">
        <w:r>
          <w:t xml:space="preserve">&gt;20% </w:t>
        </w:r>
      </w:ins>
      <w:r>
        <w:t xml:space="preserve">in pyramidal cells of other layers, </w:t>
      </w:r>
      <w:proofErr w:type="gramStart"/>
      <w:r>
        <w:t>with the exception of</w:t>
      </w:r>
      <w:proofErr w:type="gramEnd"/>
      <w:r>
        <w:t xml:space="preserve"> the </w:t>
      </w:r>
      <w:del w:id="518" w:author="Giulia Moreni" w:date="2024-09-11T09:18:00Z">
        <w:r>
          <w:delText>last</w:delText>
        </w:r>
      </w:del>
      <w:r>
        <w:t xml:space="preserve"> configuration </w:t>
      </w:r>
      <w:del w:id="519" w:author="Giulia Moreni" w:date="2024-09-11T09:27:00Z">
        <w:r>
          <w:delText>(</w:delText>
        </w:r>
      </w:del>
      <w:r>
        <w:t>B</w:t>
      </w:r>
      <w:ins w:id="520" w:author="Giulia Moreni" w:date="2024-09-11T09:18:00Z">
        <w:r>
          <w:t>3</w:t>
        </w:r>
      </w:ins>
      <w:del w:id="521" w:author="Giulia Moreni" w:date="2024-09-11T09:18:00Z">
        <w:r>
          <w:delText>4</w:delText>
        </w:r>
      </w:del>
      <w:r>
        <w:t xml:space="preserve">, feedback targeting </w:t>
      </w:r>
      <w:del w:id="522" w:author="Giulia Moreni" w:date="2024-09-11T09:27:00Z">
        <w:r>
          <w:delText xml:space="preserve">pyramidal </w:delText>
        </w:r>
      </w:del>
      <w:r>
        <w:t>layer 6). In this particular set up, layer 2/3 pyramidal cells increase their activity</w:t>
      </w:r>
      <w:ins w:id="523" w:author="Giulia Moreni" w:date="2024-09-11T09:27:00Z">
        <w:r>
          <w:t xml:space="preserve"> &gt;20</w:t>
        </w:r>
        <w:proofErr w:type="gramStart"/>
        <w:r>
          <w:t xml:space="preserve">% </w:t>
        </w:r>
      </w:ins>
      <w:r>
        <w:t xml:space="preserve"> when</w:t>
      </w:r>
      <w:proofErr w:type="gramEnd"/>
      <w:r>
        <w:t xml:space="preserve"> perturbation is applied to layer 6 SST </w:t>
      </w:r>
      <w:del w:id="524" w:author="Giulia Moreni" w:date="2024-09-11T09:18:00Z">
        <w:r>
          <w:delText>or VIP</w:delText>
        </w:r>
      </w:del>
      <w:r>
        <w:t xml:space="preserve"> cells, and decrease it when PV cells were targeted– highlighting cell-type selective modulation across layers. Such a pattern aligns with the classical disinhibitory pathway</w:t>
      </w:r>
      <w:r>
        <w:rPr>
          <w:vertAlign w:val="superscript"/>
        </w:rPr>
        <w:t>41</w:t>
      </w:r>
      <w:r>
        <w:t xml:space="preserve"> observed here in a trans-laminarly fashion: elevated SST activity in layer 6 leads to decreased activity in layer 2/3 pyramidal cells. However, this disinhibitory effect was </w:t>
      </w:r>
      <w:del w:id="525" w:author="Giulia Moreni" w:date="2024-09-11T09:48:00Z">
        <w:r>
          <w:delText>absent</w:delText>
        </w:r>
      </w:del>
      <w:ins w:id="526" w:author="Giulia Moreni" w:date="2024-09-11T09:48:00Z">
        <w:r>
          <w:t>less marked (&lt;20%)</w:t>
        </w:r>
      </w:ins>
      <w:r>
        <w:t xml:space="preserve"> in most other states</w:t>
      </w:r>
      <w:ins w:id="527" w:author="Giulia Moreni" w:date="2024-09-12T15:29:00Z">
        <w:r>
          <w:t xml:space="preserve"> (see Fig. S9)</w:t>
        </w:r>
      </w:ins>
      <w:r>
        <w:t xml:space="preserve">, except in the scenario with feedback to layer 5 (Fig. </w:t>
      </w:r>
      <w:del w:id="528" w:author="Giulia Moreni" w:date="2024-09-12T15:29:00Z">
        <w:r>
          <w:delText>3</w:delText>
        </w:r>
      </w:del>
      <w:ins w:id="529" w:author="Giulia Moreni" w:date="2024-09-12T15:29:00Z">
        <w:r>
          <w:t>4</w:t>
        </w:r>
      </w:ins>
      <w:r>
        <w:t>A). This reiterates the critical role of initial network states in interpreting the outcomes of perturbations.</w:t>
      </w:r>
    </w:p>
    <w:p w14:paraId="2568F33D" w14:textId="77777777" w:rsidR="00B67A27" w:rsidRDefault="00B67A27">
      <w:pPr>
        <w:spacing w:line="360" w:lineRule="auto"/>
      </w:pPr>
    </w:p>
    <w:p w14:paraId="46483E08" w14:textId="77777777" w:rsidR="00B67A27" w:rsidRDefault="00000000">
      <w:pPr>
        <w:spacing w:line="360" w:lineRule="auto"/>
      </w:pPr>
      <w:r>
        <w:t>Our model suggests that the dynamics between pyramidal, SST and VIP cells are more complex that what is usually assumed when envisaging a classical disinhibitory pathway</w:t>
      </w:r>
      <w:r>
        <w:rPr>
          <w:vertAlign w:val="superscript"/>
        </w:rPr>
        <w:t>41</w:t>
      </w:r>
      <w:r>
        <w:t xml:space="preserve">. Indeed, SST-mediated disinhibition of pyramidal cells was </w:t>
      </w:r>
      <w:ins w:id="530" w:author="Giulia Moreni" w:date="2024-09-11T09:49:00Z">
        <w:r>
          <w:t>less marked</w:t>
        </w:r>
      </w:ins>
      <w:del w:id="531" w:author="Giulia Moreni" w:date="2024-09-11T09:49:00Z">
        <w:r>
          <w:delText>not observed</w:delText>
        </w:r>
      </w:del>
      <w:r>
        <w:t xml:space="preserve"> in our model for most of the states or configurations considered, suggesting that the occurrence of disinhibition in real circuits is likely driven by context-dependent plasticity mechanisms, which aligns with previous experimental and computational results</w:t>
      </w:r>
      <w:r>
        <w:rPr>
          <w:vertAlign w:val="superscript"/>
        </w:rPr>
        <w:t>31,47,48</w:t>
      </w:r>
      <w:r>
        <w:t>.</w:t>
      </w:r>
    </w:p>
    <w:p w14:paraId="5C808EB3" w14:textId="77777777" w:rsidR="00B67A27" w:rsidRDefault="00B67A27">
      <w:pPr>
        <w:spacing w:line="360" w:lineRule="auto"/>
      </w:pPr>
    </w:p>
    <w:p w14:paraId="4AEF420B" w14:textId="53332479" w:rsidR="00B67A27" w:rsidRDefault="00000000">
      <w:pPr>
        <w:spacing w:line="360" w:lineRule="auto"/>
      </w:pPr>
      <w:r>
        <w:t xml:space="preserve">The effects of feedforward and feedback inputs, both individually and in combination, generate different </w:t>
      </w:r>
      <w:proofErr w:type="gramStart"/>
      <w:r>
        <w:t>responses .</w:t>
      </w:r>
      <w:proofErr w:type="gramEnd"/>
      <w:r>
        <w:t xml:space="preserve"> While feedforward inputs generally augmented activity of pyramidal cells across all layers (Fig. 1C), feedback inputs often had an inhibitory effect (Fig. 1D), which became especially evident in layer 6 (Fig. </w:t>
      </w:r>
      <w:del w:id="532" w:author="Giulia Moreni" w:date="2024-09-12T15:30:00Z">
        <w:r>
          <w:delText>4</w:delText>
        </w:r>
      </w:del>
      <w:ins w:id="533" w:author="Giulia Moreni" w:date="2024-09-12T15:30:00Z">
        <w:r>
          <w:t>5</w:t>
        </w:r>
      </w:ins>
      <w:r>
        <w:t>-A</w:t>
      </w:r>
      <w:ins w:id="534" w:author="Giulia Moreni" w:date="2024-09-11T09:50:00Z">
        <w:r>
          <w:t>3</w:t>
        </w:r>
      </w:ins>
      <w:del w:id="535" w:author="Giulia Moreni" w:date="2024-09-11T09:50:00Z">
        <w:r>
          <w:delText>4</w:delText>
        </w:r>
      </w:del>
      <w:r>
        <w:t xml:space="preserve">). This observation aligns with the notion that feedback </w:t>
      </w:r>
      <w:r>
        <w:lastRenderedPageBreak/>
        <w:t>mechanisms often serve to modulate lateral inter-columnar interactions (as observed experimentally</w:t>
      </w:r>
      <w:r>
        <w:rPr>
          <w:vertAlign w:val="superscript"/>
        </w:rPr>
        <w:t>33,34</w:t>
      </w:r>
      <w:r>
        <w:t>) or fine-tune cortical responses</w:t>
      </w:r>
      <w:r>
        <w:rPr>
          <w:vertAlign w:val="superscript"/>
        </w:rPr>
        <w:t>49</w:t>
      </w:r>
      <w:r>
        <w:t>, potentially to optimize information processing or to prevent runaway excitation</w:t>
      </w:r>
      <w:r>
        <w:rPr>
          <w:vertAlign w:val="superscript"/>
        </w:rPr>
        <w:t>50</w:t>
      </w:r>
      <w:r>
        <w:t>. Interestingly, the competing effects of feedforward and feedback inputs, when introduced simultaneously, revealed the delicate balance maintained within the columnar circuitry</w:t>
      </w:r>
      <w:r>
        <w:rPr>
          <w:vertAlign w:val="superscript"/>
        </w:rPr>
        <w:t>17,51</w:t>
      </w:r>
      <w:r>
        <w:t>. The ability of feedback inputs to L5 to effectively neutralize the impact of feedforward inputs</w:t>
      </w:r>
      <w:ins w:id="536" w:author="Giulia Moreni" w:date="2024-09-12T15:31:00Z">
        <w:r>
          <w:t xml:space="preserve"> (Fig. 6A,</w:t>
        </w:r>
      </w:ins>
      <w:r w:rsidR="002D65EA">
        <w:t xml:space="preserve"> </w:t>
      </w:r>
      <w:ins w:id="537" w:author="Giulia Moreni" w:date="2024-09-12T15:31:00Z">
        <w:r>
          <w:t>6B)</w:t>
        </w:r>
      </w:ins>
      <w:r>
        <w:t xml:space="preserve">, especially in layer 6, suggests a robust regulatory mechanism at play: inputs to L5 </w:t>
      </w:r>
      <w:del w:id="538" w:author="Giulia Moreni" w:date="2024-09-11T09:51:00Z">
        <w:r>
          <w:delText xml:space="preserve">pyramidal cells </w:delText>
        </w:r>
      </w:del>
      <w:r>
        <w:t>increase the activity of inhibitory neurons in other layers, such as layer 6, which in turn reduces the activity of pyramidal cells , thereby mitigating the initial increase caused by feedforward inputs. Such dynamics might be crucial for ensuring that the column operates within an optimal regime, avoiding both hypo- and hyperactivity.</w:t>
      </w:r>
    </w:p>
    <w:p w14:paraId="57C571BE" w14:textId="77777777" w:rsidR="00B67A27" w:rsidRDefault="00B67A27">
      <w:pPr>
        <w:spacing w:line="360" w:lineRule="auto"/>
      </w:pPr>
    </w:p>
    <w:p w14:paraId="4CA96661" w14:textId="77777777" w:rsidR="00B67A27" w:rsidRDefault="00000000">
      <w:pPr>
        <w:spacing w:line="360" w:lineRule="auto"/>
        <w:rPr>
          <w:b/>
        </w:rPr>
      </w:pPr>
      <w:r>
        <w:rPr>
          <w:b/>
        </w:rPr>
        <w:t>Limitations</w:t>
      </w:r>
    </w:p>
    <w:p w14:paraId="19C987B5" w14:textId="77777777" w:rsidR="00B67A27" w:rsidRDefault="00B67A27">
      <w:pPr>
        <w:spacing w:line="360" w:lineRule="auto"/>
        <w:rPr>
          <w:b/>
        </w:rPr>
      </w:pPr>
    </w:p>
    <w:p w14:paraId="6367F6E1" w14:textId="77777777" w:rsidR="00B67A27" w:rsidRDefault="00000000">
      <w:pPr>
        <w:spacing w:line="360" w:lineRule="auto"/>
        <w:rPr>
          <w:i/>
        </w:rPr>
      </w:pPr>
      <w:r>
        <w:rPr>
          <w:i/>
        </w:rPr>
        <w:t xml:space="preserve">Synaptic plasticity </w:t>
      </w:r>
    </w:p>
    <w:p w14:paraId="2677048F" w14:textId="77777777" w:rsidR="00B67A27" w:rsidRDefault="00000000">
      <w:pPr>
        <w:spacing w:line="360" w:lineRule="auto"/>
      </w:pPr>
      <w:r>
        <w:t xml:space="preserve">A further factor which plays an important role in generating rich neuronal dynamics is synaptic plasticity, which we have not incorporated in the model for the purposes of this work. Processes such as short-term synaptic plasticity and spike-time dependent plasticity have been shown to result in complex </w:t>
      </w:r>
      <w:proofErr w:type="spellStart"/>
      <w:r>
        <w:t>behaviors</w:t>
      </w:r>
      <w:proofErr w:type="spellEnd"/>
      <w:r>
        <w:t xml:space="preserve"> such as neuronal oscillations</w:t>
      </w:r>
      <w:r>
        <w:rPr>
          <w:vertAlign w:val="superscript"/>
        </w:rPr>
        <w:t>28</w:t>
      </w:r>
      <w:r>
        <w:t xml:space="preserve">. Synaptic plasticity and neuronal oscillations are critical for learning, memory, and coordinated neural activity. Further iterations of the model could incorporate these elements to investigate how long-term changes in synaptic efficacy and oscillatory patterns might influence the function and stability of the cortical column within the various conditions </w:t>
      </w:r>
      <w:proofErr w:type="spellStart"/>
      <w:r>
        <w:t>analyzed</w:t>
      </w:r>
      <w:proofErr w:type="spellEnd"/>
      <w:r>
        <w:t xml:space="preserve"> in this work. Moreover, exploring perturbations in such plastic models would provide a deeper understanding of neural dynamics. Nonetheless, the perturbations responses in our current model, even without incorporating synaptic plasticity, hints at how such plasticity might modulate working memory and learning processes. If the column shows increased sensitivity to perturbations under certain conditions, it may suggest a heightened capacity for synaptic changes at the basis of learning and memory formation.</w:t>
      </w:r>
    </w:p>
    <w:p w14:paraId="3EF6AE3A" w14:textId="77777777" w:rsidR="00B67A27" w:rsidRDefault="00B67A27">
      <w:pPr>
        <w:spacing w:line="360" w:lineRule="auto"/>
      </w:pPr>
    </w:p>
    <w:p w14:paraId="1886BD77" w14:textId="77777777" w:rsidR="00B67A27" w:rsidRDefault="00000000">
      <w:pPr>
        <w:spacing w:line="360" w:lineRule="auto"/>
        <w:rPr>
          <w:i/>
        </w:rPr>
      </w:pPr>
      <w:r>
        <w:rPr>
          <w:i/>
        </w:rPr>
        <w:t>Multi-compartmental neurons</w:t>
      </w:r>
    </w:p>
    <w:p w14:paraId="041F4245" w14:textId="77777777" w:rsidR="00B67A27" w:rsidRDefault="00000000">
      <w:pPr>
        <w:spacing w:line="360" w:lineRule="auto"/>
        <w:rPr>
          <w:del w:id="539" w:author="Giulia Moreni" w:date="2024-09-10T15:54:00Z"/>
        </w:rPr>
      </w:pPr>
      <w:r>
        <w:t xml:space="preserve">In this work, we employed a leaky integrate-and-fire (LIF) neuron model. Introducing multi-compartmental neurons would add significant biological detail, offering a richer exploration of biophysical network dynamics. A single-compartment model, as used here, restricts our capacity to simulate the intricate intracellular processes occurring within actual neuronal structures. Multi-compartment models could simulate dendritic processing and back-propagating action potentials, offering a more detailed understanding of how individual neurons contribute to overall columnar activity. Such an expansion could enhance our comprehension of local processing within neurons and how activity propagates through the network. </w:t>
      </w:r>
      <w:del w:id="540" w:author="Giulia Moreni" w:date="2024-09-10T15:54:00Z">
        <w:r>
          <w:delText>However, a multi-compartment approach adds complexity, potentially overcomplicating the model, making it more challenging to manage. This is why multi-compartments were not included in the current model, as they likely wouldn't significantly affect the results concerning overall perturbation dynamics.</w:delText>
        </w:r>
      </w:del>
    </w:p>
    <w:p w14:paraId="3E3E01D8" w14:textId="77777777" w:rsidR="00B67A27" w:rsidRDefault="00B67A27">
      <w:pPr>
        <w:spacing w:line="360" w:lineRule="auto"/>
      </w:pPr>
    </w:p>
    <w:p w14:paraId="1C42FF2C" w14:textId="77777777" w:rsidR="001B70DB" w:rsidRDefault="001B70DB">
      <w:pPr>
        <w:spacing w:line="360" w:lineRule="auto"/>
        <w:rPr>
          <w:i/>
        </w:rPr>
      </w:pPr>
    </w:p>
    <w:p w14:paraId="6BD99ED2" w14:textId="09BC6A34" w:rsidR="00B67A27" w:rsidRDefault="00000000">
      <w:pPr>
        <w:spacing w:line="360" w:lineRule="auto"/>
        <w:rPr>
          <w:i/>
        </w:rPr>
      </w:pPr>
      <w:r>
        <w:rPr>
          <w:i/>
        </w:rPr>
        <w:t>Thalamus and higher order structures</w:t>
      </w:r>
    </w:p>
    <w:p w14:paraId="16AED8F3" w14:textId="77777777" w:rsidR="00B67A27" w:rsidRDefault="00000000">
      <w:pPr>
        <w:spacing w:line="360" w:lineRule="auto"/>
      </w:pPr>
      <w:r>
        <w:t>Our model's structure also lacks the thalamus; thalamic input is approximated</w:t>
      </w:r>
    </w:p>
    <w:p w14:paraId="4CC5A317" w14:textId="77777777" w:rsidR="00B67A27" w:rsidRDefault="00000000">
      <w:pPr>
        <w:spacing w:line="360" w:lineRule="auto"/>
      </w:pPr>
      <w:r>
        <w:t xml:space="preserve">as currents targeting layer 4, omitting direct </w:t>
      </w:r>
      <w:proofErr w:type="spellStart"/>
      <w:r>
        <w:t>modeling</w:t>
      </w:r>
      <w:proofErr w:type="spellEnd"/>
      <w:r>
        <w:t xml:space="preserve"> of the thalamus and the V1-LGN feedback loops that are integral to visual processing and attention mechanisms. Nevertheless, the simulation of external inputs to layer 4 neurons in our simulations may mimic the effects of thalamocortical loops. Incorporating thalamic interactions would enhance the model by simulating more accurate sensory input dynamics and enabling the exploration of attentional modulation on cortical column function. Future models could include thalamic inputs to study their effects on cortical computations, which is particularly relevant to conditions like schizophrenia, where thalamocortical interactions are frequently disrupted</w:t>
      </w:r>
      <w:r>
        <w:rPr>
          <w:vertAlign w:val="superscript"/>
        </w:rPr>
        <w:t>52</w:t>
      </w:r>
      <w:r>
        <w:t>.</w:t>
      </w:r>
    </w:p>
    <w:p w14:paraId="550E87C4" w14:textId="77777777" w:rsidR="00B67A27" w:rsidRDefault="00B67A27">
      <w:pPr>
        <w:spacing w:line="360" w:lineRule="auto"/>
      </w:pPr>
    </w:p>
    <w:p w14:paraId="297B3EF3" w14:textId="77777777" w:rsidR="00B67A27" w:rsidRDefault="00000000">
      <w:pPr>
        <w:spacing w:line="360" w:lineRule="auto"/>
      </w:pPr>
      <w:r>
        <w:t xml:space="preserve">The absence of higher-order structures is another limitation; feedback from higher areas is </w:t>
      </w:r>
      <w:proofErr w:type="spellStart"/>
      <w:r>
        <w:t>modeled</w:t>
      </w:r>
      <w:proofErr w:type="spellEnd"/>
      <w:r>
        <w:t xml:space="preserve"> as currents targeting different layers but a </w:t>
      </w:r>
      <w:proofErr w:type="spellStart"/>
      <w:r>
        <w:t>comprenhsive</w:t>
      </w:r>
      <w:proofErr w:type="spellEnd"/>
      <w:r>
        <w:t xml:space="preserve"> study of the interactions with higher visual areas is not included. Additionally, the model does not currently simulate natural stimuli, which could drastically change the responses of the cortical column due to the complexity and variability inherent in real-world inputs. </w:t>
      </w:r>
      <w:del w:id="541" w:author="Giulia Moreni" w:date="2024-09-12T15:33:00Z">
        <w:r>
          <w:delText xml:space="preserve">An explicit study of natural stimuli would require mapping visual inputs directly to layer 4 neurons (each pixels as an input current), potentially revealing aspects of sensory encoding and processing in the cortex. </w:delText>
        </w:r>
      </w:del>
      <w:r>
        <w:t>However, such an investigation was beyond the scope of this study.</w:t>
      </w:r>
    </w:p>
    <w:p w14:paraId="782AB476" w14:textId="77777777" w:rsidR="00B67A27" w:rsidRDefault="00B67A27">
      <w:pPr>
        <w:spacing w:line="360" w:lineRule="auto"/>
      </w:pPr>
    </w:p>
    <w:p w14:paraId="1959F7F3" w14:textId="77777777" w:rsidR="00B67A27" w:rsidRDefault="00B67A27">
      <w:pPr>
        <w:spacing w:line="360" w:lineRule="auto"/>
      </w:pPr>
    </w:p>
    <w:p w14:paraId="2B89DA1A" w14:textId="77777777" w:rsidR="00B67A27" w:rsidRDefault="00000000">
      <w:pPr>
        <w:spacing w:line="360" w:lineRule="auto"/>
      </w:pPr>
      <w:r>
        <w:rPr>
          <w:b/>
        </w:rPr>
        <w:t>Implications of the model</w:t>
      </w:r>
    </w:p>
    <w:p w14:paraId="6280F375" w14:textId="77777777" w:rsidR="00B67A27" w:rsidRDefault="00000000">
      <w:pPr>
        <w:spacing w:line="360" w:lineRule="auto"/>
      </w:pPr>
      <w:r>
        <w:t xml:space="preserve"> </w:t>
      </w:r>
    </w:p>
    <w:p w14:paraId="0808AB72" w14:textId="36FCD66F" w:rsidR="00B67A27" w:rsidRDefault="00000000">
      <w:pPr>
        <w:spacing w:line="360" w:lineRule="auto"/>
      </w:pPr>
      <w:r>
        <w:t>A recent study emphasize the unique role of layer 5 (L5) neurons in subcortical loops, which participate in feedback mechanism into the cortex and thalamus</w:t>
      </w:r>
      <w:r>
        <w:rPr>
          <w:rFonts w:ascii="Times New Roman" w:eastAsia="Times New Roman" w:hAnsi="Times New Roman" w:cs="Times New Roman"/>
          <w:vertAlign w:val="superscript"/>
        </w:rPr>
        <w:t>49,</w:t>
      </w:r>
      <w:r>
        <w:rPr>
          <w:u w:val="single"/>
          <w:vertAlign w:val="superscript"/>
        </w:rPr>
        <w:t>1</w:t>
      </w:r>
      <w:r>
        <w:t>. Our analysis highlights the importance of L5 in counterbalancing feedforward excitation and shows the significance of this layer in both FF and FB processing. Given the special interest in L5 cells, our model can serve as a predictive tool for the effects of perturbations on this layer and help in designing relevant experiment, thereby affirming the functional significance of this layer. We can speculate that the modulation of activity in L5 cells may have far-reaching implications for the tuning of cortical-thalamic interactions, potentially affecting sensory processing and cognitive functions associated with these pathways.</w:t>
      </w:r>
    </w:p>
    <w:p w14:paraId="4FA5E305" w14:textId="77777777" w:rsidR="00B67A27" w:rsidRDefault="00B67A27">
      <w:pPr>
        <w:spacing w:line="360" w:lineRule="auto"/>
      </w:pPr>
    </w:p>
    <w:p w14:paraId="2A030FE8" w14:textId="77777777" w:rsidR="00B67A27" w:rsidRDefault="00000000">
      <w:pPr>
        <w:spacing w:line="360" w:lineRule="auto"/>
      </w:pPr>
      <w:r>
        <w:t>The perturbation approach utilized in our study could be adopted more broadly as an analytical tool in other computational models, such as those exploring predictive coding in the visual cortex</w:t>
      </w:r>
      <w:r>
        <w:rPr>
          <w:vertAlign w:val="superscript"/>
        </w:rPr>
        <w:t>54</w:t>
      </w:r>
      <w:r>
        <w:t xml:space="preserve">. For example, this approach could benefit models that incorporate interneurons, to dissect the individual and collective contributions of interneurons to network </w:t>
      </w:r>
      <w:proofErr w:type="spellStart"/>
      <w:r>
        <w:t>behavior</w:t>
      </w:r>
      <w:proofErr w:type="spellEnd"/>
      <w:r>
        <w:t>, thus enhancing our understanding of their roles in cortical computations.</w:t>
      </w:r>
    </w:p>
    <w:p w14:paraId="52860FFF" w14:textId="77777777" w:rsidR="00B67A27" w:rsidRDefault="00B67A27">
      <w:pPr>
        <w:spacing w:line="360" w:lineRule="auto"/>
      </w:pPr>
    </w:p>
    <w:p w14:paraId="06BCACDC" w14:textId="5B91643D" w:rsidR="00B67A27" w:rsidRDefault="00000000">
      <w:pPr>
        <w:spacing w:line="360" w:lineRule="auto"/>
      </w:pPr>
      <w:r>
        <w:t>Our model reveals cascading effects across various neuronal types, which presents a challenge for decoding specific roles of these cells in predictive coding</w:t>
      </w:r>
      <w:r>
        <w:rPr>
          <w:vertAlign w:val="superscript"/>
        </w:rPr>
        <w:t>55</w:t>
      </w:r>
      <w:r>
        <w:t xml:space="preserve"> (PC) frameworks. Identifying which neurons are responsible for coding errors or predictions becomes complex when considering the multitude of interactions in the complex dynamics of our cortical column model. However, this complexity is reflective of the nature of cortical computations and suggests that understanding coding in such networks may require an approach which looks at emergent properties rather than reductionist approaches. The current model can suggest experiments that may be conducted within simplified, rate-based models. Such models could </w:t>
      </w:r>
      <w:r>
        <w:lastRenderedPageBreak/>
        <w:t>be better suited for this exploration and to determine which cell types encode errors or predictions.</w:t>
      </w:r>
    </w:p>
    <w:p w14:paraId="0F40162B" w14:textId="77777777" w:rsidR="00B67A27" w:rsidRDefault="00B67A27">
      <w:pPr>
        <w:spacing w:line="360" w:lineRule="auto"/>
      </w:pPr>
    </w:p>
    <w:p w14:paraId="289F2379" w14:textId="77777777" w:rsidR="00B67A27" w:rsidRDefault="00000000">
      <w:pPr>
        <w:spacing w:line="360" w:lineRule="auto"/>
      </w:pPr>
      <w:r>
        <w:t xml:space="preserve">Lastly, our findings reveal a stabilizing effect of feedforward (FF) input, hinting that cortical columns may be inherently constructed to provide stability and resilience against perturbations. This resilience could be a natural consequence of the need for reliable information processing in the face of constantly changing environmental inputs. Our observations could inform hypotheses regarding the evolution of neural architectures in the cortex, optimized for maintaining stability while allowing for the flexibility required for adaptive </w:t>
      </w:r>
      <w:proofErr w:type="spellStart"/>
      <w:r>
        <w:t>behavior</w:t>
      </w:r>
      <w:proofErr w:type="spellEnd"/>
      <w:r>
        <w:t>.</w:t>
      </w:r>
    </w:p>
    <w:p w14:paraId="7C20A71B" w14:textId="77777777" w:rsidR="00B67A27" w:rsidRDefault="00B67A27">
      <w:pPr>
        <w:spacing w:line="360" w:lineRule="auto"/>
      </w:pPr>
    </w:p>
    <w:p w14:paraId="0BB7A1F6" w14:textId="77777777" w:rsidR="00B67A27" w:rsidRDefault="00000000">
      <w:pPr>
        <w:spacing w:line="360" w:lineRule="auto"/>
      </w:pPr>
      <w:r>
        <w:rPr>
          <w:i/>
        </w:rPr>
        <w:t>Relevance to Cortical Tasks</w:t>
      </w:r>
      <w:r>
        <w:t xml:space="preserve"> </w:t>
      </w:r>
    </w:p>
    <w:p w14:paraId="1ECD041B" w14:textId="77777777" w:rsidR="00B67A27" w:rsidRDefault="00000000">
      <w:pPr>
        <w:spacing w:line="360" w:lineRule="auto"/>
      </w:pPr>
      <w:r>
        <w:t>Our findings may have implications for tasks involving the cortex, such as working memory and contextual learning. The E/I balance, central to our cortical column model, is crucial for the proper functioning of cortical circuits involved in these cognitive functions. Disruptions in this balance have been linked to cognitive deficits and neuropsychiatric disorders. All interneuron types in the model contribute to maintaining a balanced network, and the state-dependent effects offer insights into how the cortex might adapt to cognitive tasks. For instance, tasks involving working memory often require information manipulation based on the current cognitive context, and our model suggests that cortical responses to such tasks may vary significantly with the underlying state of neural activity. Integrating feedforward and feedback information is crucial for complex cognitive tasks, and our findings on the distinct effects of these input types may relate to how the cortex integrates sensory information with higher-order cognitive processes during contextual learning.</w:t>
      </w:r>
    </w:p>
    <w:p w14:paraId="3A2339F4" w14:textId="77777777" w:rsidR="00B67A27" w:rsidRDefault="00B67A27">
      <w:pPr>
        <w:spacing w:line="360" w:lineRule="auto"/>
      </w:pPr>
    </w:p>
    <w:p w14:paraId="74731DAE" w14:textId="77777777" w:rsidR="00B67A27" w:rsidRDefault="00000000">
      <w:pPr>
        <w:spacing w:line="360" w:lineRule="auto"/>
        <w:rPr>
          <w:b/>
          <w:sz w:val="28"/>
          <w:szCs w:val="28"/>
        </w:rPr>
      </w:pPr>
      <w:r>
        <w:rPr>
          <w:b/>
          <w:sz w:val="28"/>
          <w:szCs w:val="28"/>
        </w:rPr>
        <w:t>Conclusion</w:t>
      </w:r>
    </w:p>
    <w:p w14:paraId="7F468675" w14:textId="77777777" w:rsidR="00B67A27" w:rsidRDefault="00000000">
      <w:pPr>
        <w:spacing w:line="360" w:lineRule="auto"/>
        <w:rPr>
          <w:rFonts w:ascii="Quattrocento Sans" w:eastAsia="Quattrocento Sans" w:hAnsi="Quattrocento Sans" w:cs="Quattrocento Sans"/>
          <w:color w:val="374151"/>
          <w:shd w:val="clear" w:color="auto" w:fill="F7F7F8"/>
        </w:rPr>
      </w:pPr>
      <w:r>
        <w:t>Previous research has highlighted the challenges of predicting activity changes in cortical circuits based on simple intuitions</w:t>
      </w:r>
      <w:r>
        <w:rPr>
          <w:vertAlign w:val="superscript"/>
        </w:rPr>
        <w:t>56</w:t>
      </w:r>
      <w:r>
        <w:t xml:space="preserve">. The multifaceted interactions between different cell types, layers, and input modalities necessitate a detailed computational approach to grasp the </w:t>
      </w:r>
      <w:r>
        <w:lastRenderedPageBreak/>
        <w:t xml:space="preserve">underlying mechanisms. In conclusion, our findings provide valuable insights into the operational intricacies of cortical columns, emphasizing the importance of both feedforward and feedback-induced state changes in shaping neural responses. </w:t>
      </w:r>
    </w:p>
    <w:p w14:paraId="4FA12612" w14:textId="77777777" w:rsidR="00B67A27" w:rsidRDefault="00B67A27">
      <w:pPr>
        <w:rPr>
          <w:rFonts w:ascii="AppleSystemUIFont" w:eastAsia="AppleSystemUIFont" w:hAnsi="AppleSystemUIFont" w:cs="AppleSystemUIFont"/>
        </w:rPr>
      </w:pPr>
    </w:p>
    <w:p w14:paraId="743E6C35" w14:textId="77777777" w:rsidR="00B67A27" w:rsidRDefault="00000000">
      <w:pPr>
        <w:spacing w:line="360" w:lineRule="auto"/>
        <w:rPr>
          <w:b/>
        </w:rPr>
      </w:pPr>
      <w:r>
        <w:t xml:space="preserve">The role of PV cells and NMDA receptors in modulating E/I balance points to their potential involvement in the pathology of neurological disorders where this balance is disrupted such as schizophrenia and autism. Our results highlight the delicate equilibrium required for proper cognitive functioning, and suggest that disruptions in this balance may contribute to the cognitive and </w:t>
      </w:r>
      <w:proofErr w:type="spellStart"/>
      <w:r>
        <w:t>behavioral</w:t>
      </w:r>
      <w:proofErr w:type="spellEnd"/>
      <w:r>
        <w:t xml:space="preserve"> disturbances characteristic of these conditions. Future studies might delve deeper into the specific molecular and biophysical mechanisms that underlie these dynamics, potentially paving the way for targeted therapeutic interventions in disorders marked by such neural imbalances.</w:t>
      </w:r>
    </w:p>
    <w:p w14:paraId="19CA2E22" w14:textId="77777777" w:rsidR="00B67A27" w:rsidRDefault="00B67A27">
      <w:pPr>
        <w:spacing w:line="360" w:lineRule="auto"/>
        <w:rPr>
          <w:b/>
        </w:rPr>
      </w:pPr>
    </w:p>
    <w:p w14:paraId="3C94A3DB" w14:textId="77777777" w:rsidR="003B7BD5" w:rsidRDefault="003B7BD5">
      <w:pPr>
        <w:spacing w:line="360" w:lineRule="auto"/>
        <w:rPr>
          <w:b/>
        </w:rPr>
      </w:pPr>
    </w:p>
    <w:p w14:paraId="6CE657C0" w14:textId="26506288" w:rsidR="00B67A27" w:rsidRPr="007764B5" w:rsidRDefault="00000000">
      <w:pPr>
        <w:spacing w:line="360" w:lineRule="auto"/>
        <w:rPr>
          <w:b/>
          <w:sz w:val="28"/>
          <w:szCs w:val="28"/>
        </w:rPr>
      </w:pPr>
      <w:r>
        <w:rPr>
          <w:b/>
          <w:sz w:val="28"/>
          <w:szCs w:val="28"/>
        </w:rPr>
        <w:t>Methods</w:t>
      </w:r>
    </w:p>
    <w:p w14:paraId="5BC158B5" w14:textId="77777777" w:rsidR="00B67A27" w:rsidRDefault="00B67A27">
      <w:pPr>
        <w:spacing w:line="360" w:lineRule="auto"/>
      </w:pPr>
    </w:p>
    <w:p w14:paraId="2375109E" w14:textId="77777777" w:rsidR="00B67A27" w:rsidRDefault="00000000">
      <w:pPr>
        <w:spacing w:line="360" w:lineRule="auto"/>
        <w:rPr>
          <w:u w:val="single"/>
        </w:rPr>
      </w:pPr>
      <w:r>
        <w:rPr>
          <w:u w:val="single"/>
        </w:rPr>
        <w:t>Model architecture</w:t>
      </w:r>
    </w:p>
    <w:p w14:paraId="5D0B3059" w14:textId="77777777" w:rsidR="00B67A27" w:rsidRDefault="00000000">
      <w:pPr>
        <w:spacing w:line="360" w:lineRule="auto"/>
      </w:pPr>
      <w:bookmarkStart w:id="542" w:name="_gjdgxs" w:colFirst="0" w:colLast="0"/>
      <w:bookmarkEnd w:id="542"/>
      <w:r>
        <w:t>The cortical column model, shown in Fig. 1, is composed of a total number (</w:t>
      </w:r>
      <w:proofErr w:type="spellStart"/>
      <w:r>
        <w:t>N</w:t>
      </w:r>
      <w:r>
        <w:rPr>
          <w:vertAlign w:val="subscript"/>
        </w:rPr>
        <w:t>total</w:t>
      </w:r>
      <w:proofErr w:type="spellEnd"/>
      <w:r>
        <w:t xml:space="preserve">) of 5,000 neurons. The model consists of four cortical layers each containing pyramidal neurons, PV, SST and VIP cells (layers 2/3, 4, 5, 6) and one layer containing only VIP cells (layer 1). Each of the four ‘complete’ layers harboured pyramidal neurons (85% of cells) and inhibitory interneurons (15%; each inhibitory group </w:t>
      </w:r>
      <w:proofErr w:type="gramStart"/>
      <w:r>
        <w:t>in a given</w:t>
      </w:r>
      <w:proofErr w:type="gramEnd"/>
      <w:r>
        <w:t xml:space="preserve"> layer was represented by a particular percentage out of this 15%). The fractional sizes of neuron types in each layer (of the total number in the column) and those of each cell type in each layer were taken from the Allen institute database</w:t>
      </w:r>
      <w:r>
        <w:rPr>
          <w:vertAlign w:val="superscript"/>
        </w:rPr>
        <w:t>57</w:t>
      </w:r>
      <w:r>
        <w:t xml:space="preserve"> and are reported in Supplementary Tables 1 and 2. All neurons received background noise modelled as coming from the rest of the brain (Fig. 1). The levels of background noise that each type of cell received can be found in Supplementary Table 9, the tuned spontaneous firing rate effectuated by the </w:t>
      </w:r>
      <w:proofErr w:type="spellStart"/>
      <w:r>
        <w:t>Poissonian</w:t>
      </w:r>
      <w:proofErr w:type="spellEnd"/>
      <w:r>
        <w:t xml:space="preserve"> spike generators underlying noise generation connected to each group differed amongst cell types.</w:t>
      </w:r>
    </w:p>
    <w:p w14:paraId="114AB3F5" w14:textId="77777777" w:rsidR="00B67A27" w:rsidRDefault="00B67A27">
      <w:pPr>
        <w:spacing w:line="360" w:lineRule="auto"/>
      </w:pPr>
    </w:p>
    <w:p w14:paraId="79E66783" w14:textId="77777777" w:rsidR="00B67A27" w:rsidRDefault="00000000">
      <w:pPr>
        <w:shd w:val="clear" w:color="auto" w:fill="FCFCFC"/>
        <w:spacing w:after="360" w:line="360" w:lineRule="auto"/>
      </w:pPr>
      <w:r>
        <w:t xml:space="preserve">We use the term </w:t>
      </w:r>
      <w:r>
        <w:rPr>
          <w:i/>
        </w:rPr>
        <w:t>connection</w:t>
      </w:r>
      <w:r>
        <w:t xml:space="preserve"> with reference to subpopulations or groups, defined by the pre- and postsynaptic neuron types and the layer they are in. The connection probability defines the probability for each possible pair of pre- and postsynaptic neurons to form a connection between them. If </w:t>
      </w:r>
      <w:r>
        <w:rPr>
          <w:i/>
        </w:rPr>
        <w:t>p</w:t>
      </w:r>
      <w:r>
        <w:t xml:space="preserve">=0.1 this connects all neuron pairs of the two specific groups with a probability of 10%. The connectivity probability matrix </w:t>
      </w:r>
      <w:r>
        <w:rPr>
          <w:i/>
        </w:rPr>
        <w:t xml:space="preserve">P </w:t>
      </w:r>
      <w:r>
        <w:t xml:space="preserve">is defined by the 16x16 + 16x2 = 288 connection probabilities </w:t>
      </w:r>
      <w:r>
        <w:rPr>
          <w:i/>
        </w:rPr>
        <w:t>p</w:t>
      </w:r>
      <w:r>
        <w:t xml:space="preserve"> between the 17 considered cell groups (4 types in each of the 4 layers plus 1 group in layer 1; a group thus potentially receives inputs from the other 16 cell groups </w:t>
      </w:r>
      <w:proofErr w:type="gramStart"/>
      <w:r>
        <w:t>and also</w:t>
      </w:r>
      <w:proofErr w:type="gramEnd"/>
      <w:r>
        <w:t xml:space="preserve"> potentially projects to all of them). The connection probability matrix </w:t>
      </w:r>
      <w:r>
        <w:rPr>
          <w:i/>
        </w:rPr>
        <w:t xml:space="preserve">P </w:t>
      </w:r>
      <w:r>
        <w:t>used to constrain the model is available in the portal of the Allen Institute database (</w:t>
      </w:r>
      <w:hyperlink r:id="rId13">
        <w:r w:rsidR="00B67A27">
          <w:rPr>
            <w:color w:val="0563C1"/>
            <w:u w:val="single"/>
          </w:rPr>
          <w:t>https://portal.brain-map.org/explore/models/mv1-all-layers</w:t>
        </w:r>
      </w:hyperlink>
      <w:r>
        <w:t xml:space="preserve">). Each connection has also a particular strength which differs per neuron group. Thus, the strength was specified at the level of neuron type X projecting to neuron type Y. The strengths of connections between neurons are constrained using the matrix </w:t>
      </w:r>
      <w:r>
        <w:rPr>
          <w:i/>
        </w:rPr>
        <w:t xml:space="preserve">S </w:t>
      </w:r>
      <w:r>
        <w:t xml:space="preserve">available at </w:t>
      </w:r>
      <w:hyperlink r:id="rId14">
        <w:r w:rsidR="00B67A27">
          <w:rPr>
            <w:color w:val="0563C1"/>
            <w:u w:val="single"/>
          </w:rPr>
          <w:t>https://portal.brain-map.org/explore/models/mv1-all-layers</w:t>
        </w:r>
      </w:hyperlink>
      <w:r>
        <w:t xml:space="preserve">. How we set the strengths of single synapse using the matrix </w:t>
      </w:r>
      <w:r>
        <w:rPr>
          <w:i/>
        </w:rPr>
        <w:t>S</w:t>
      </w:r>
      <w:r>
        <w:t xml:space="preserve"> is explained below (Eq. 11).</w:t>
      </w:r>
    </w:p>
    <w:p w14:paraId="171DFE8F" w14:textId="77777777" w:rsidR="00B67A27" w:rsidRDefault="00B67A27">
      <w:pPr>
        <w:spacing w:line="360" w:lineRule="auto"/>
      </w:pPr>
    </w:p>
    <w:p w14:paraId="74BB7210" w14:textId="77777777" w:rsidR="00B67A27" w:rsidRDefault="00000000">
      <w:pPr>
        <w:spacing w:line="360" w:lineRule="auto"/>
      </w:pPr>
      <w:r>
        <w:t xml:space="preserve">We illustrate how any two groups (X and Y) </w:t>
      </w:r>
      <w:proofErr w:type="gramStart"/>
      <w:r>
        <w:t>are connected with</w:t>
      </w:r>
      <w:proofErr w:type="gramEnd"/>
      <w:r>
        <w:t xml:space="preserve"> an example: VIP cells in layer 1 (X) that have a connection going to SST cells in layer 4 (Y) will all have the same connection strength. However, not all VIP cells in layer 1 are connected to SST cells in layer 4 because they connect with probability </w:t>
      </w:r>
      <w:r>
        <w:rPr>
          <w:i/>
        </w:rPr>
        <w:t>p</w:t>
      </w:r>
      <w:r>
        <w:t xml:space="preserve">. </w:t>
      </w:r>
    </w:p>
    <w:p w14:paraId="5613BFE7" w14:textId="77777777" w:rsidR="00B67A27" w:rsidRDefault="00000000">
      <w:pPr>
        <w:spacing w:line="360" w:lineRule="auto"/>
      </w:pPr>
      <w:r>
        <w:t xml:space="preserve"> </w:t>
      </w:r>
    </w:p>
    <w:p w14:paraId="4EB5F6EE" w14:textId="77777777" w:rsidR="00B67A27" w:rsidRDefault="00000000">
      <w:pPr>
        <w:spacing w:line="360" w:lineRule="auto"/>
        <w:rPr>
          <w:u w:val="single"/>
        </w:rPr>
      </w:pPr>
      <w:r>
        <w:rPr>
          <w:u w:val="single"/>
        </w:rPr>
        <w:t xml:space="preserve">Neuron Model </w:t>
      </w:r>
    </w:p>
    <w:p w14:paraId="35CEE586" w14:textId="77777777" w:rsidR="00B67A27" w:rsidRDefault="00000000">
      <w:pPr>
        <w:spacing w:line="360" w:lineRule="auto"/>
      </w:pPr>
      <w:r>
        <w:t xml:space="preserve">All pyramidal cells and all three types of </w:t>
      </w:r>
      <w:proofErr w:type="gramStart"/>
      <w:r>
        <w:t>interneuron</w:t>
      </w:r>
      <w:proofErr w:type="gramEnd"/>
      <w:r>
        <w:t xml:space="preserve"> are modelled as leaky integrate-and-fire neurons. Each type of cell is characterized by its own, individual set of parameters: </w:t>
      </w:r>
    </w:p>
    <w:p w14:paraId="5D481015" w14:textId="77777777" w:rsidR="00B67A27" w:rsidRDefault="00000000">
      <w:pPr>
        <w:spacing w:line="360" w:lineRule="auto"/>
      </w:pPr>
      <w:r>
        <w:t xml:space="preserve">a resting potential </w:t>
      </w:r>
      <w:proofErr w:type="spellStart"/>
      <w:r>
        <w:rPr>
          <w:i/>
        </w:rPr>
        <w:t>V</w:t>
      </w:r>
      <w:r>
        <w:rPr>
          <w:i/>
          <w:vertAlign w:val="subscript"/>
        </w:rPr>
        <w:t>rest</w:t>
      </w:r>
      <w:proofErr w:type="spellEnd"/>
      <w:r>
        <w:t xml:space="preserve">, a firing threshold </w:t>
      </w:r>
      <w:r>
        <w:rPr>
          <w:i/>
        </w:rPr>
        <w:t>V</w:t>
      </w:r>
      <w:r>
        <w:rPr>
          <w:i/>
          <w:vertAlign w:val="subscript"/>
        </w:rPr>
        <w:t>th</w:t>
      </w:r>
      <w:r>
        <w:t xml:space="preserve">, a membrane capacitance </w:t>
      </w:r>
      <w:r>
        <w:rPr>
          <w:i/>
        </w:rPr>
        <w:t>C</w:t>
      </w:r>
      <w:r>
        <w:rPr>
          <w:i/>
          <w:vertAlign w:val="subscript"/>
        </w:rPr>
        <w:t>m</w:t>
      </w:r>
      <w:r>
        <w:t xml:space="preserve">, a membrane leak conductance </w:t>
      </w:r>
      <w:proofErr w:type="spellStart"/>
      <w:r>
        <w:t>g</w:t>
      </w:r>
      <w:r>
        <w:rPr>
          <w:vertAlign w:val="subscript"/>
        </w:rPr>
        <w:t>L</w:t>
      </w:r>
      <w:proofErr w:type="spellEnd"/>
      <w:r>
        <w:t xml:space="preserve"> and a refractory period </w:t>
      </w:r>
      <w:proofErr w:type="spellStart"/>
      <w:r>
        <w:rPr>
          <w:i/>
        </w:rPr>
        <w:t>τ</w:t>
      </w:r>
      <w:r>
        <w:rPr>
          <w:i/>
          <w:vertAlign w:val="subscript"/>
        </w:rPr>
        <w:t>ref</w:t>
      </w:r>
      <w:proofErr w:type="spellEnd"/>
      <w:r>
        <w:t xml:space="preserve">. The corresponding membrane time constant is </w:t>
      </w:r>
      <w:proofErr w:type="spellStart"/>
      <w:r>
        <w:rPr>
          <w:i/>
        </w:rPr>
        <w:t>τ</w:t>
      </w:r>
      <w:r>
        <w:rPr>
          <w:i/>
          <w:vertAlign w:val="subscript"/>
        </w:rPr>
        <w:t>m</w:t>
      </w:r>
      <w:proofErr w:type="spellEnd"/>
      <w:r>
        <w:rPr>
          <w:i/>
        </w:rPr>
        <w:t>= C</w:t>
      </w:r>
      <w:r>
        <w:rPr>
          <w:i/>
          <w:vertAlign w:val="subscript"/>
        </w:rPr>
        <w:t>m</w:t>
      </w:r>
      <w:r>
        <w:t>/</w:t>
      </w:r>
      <w:proofErr w:type="spellStart"/>
      <w:r>
        <w:t>g</w:t>
      </w:r>
      <w:r>
        <w:rPr>
          <w:vertAlign w:val="subscript"/>
        </w:rPr>
        <w:t>L</w:t>
      </w:r>
      <w:r>
        <w:t>.</w:t>
      </w:r>
      <w:proofErr w:type="spellEnd"/>
      <w:r>
        <w:t xml:space="preserve"> The membrane potential </w:t>
      </w:r>
      <w:r>
        <w:rPr>
          <w:i/>
        </w:rPr>
        <w:t>V(t)</w:t>
      </w:r>
      <w:r>
        <w:t xml:space="preserve"> of a cell is given by: </w:t>
      </w:r>
    </w:p>
    <w:p w14:paraId="309DDDA1" w14:textId="77777777" w:rsidR="00B67A27" w:rsidRDefault="00B67A27">
      <w:pPr>
        <w:spacing w:line="360" w:lineRule="auto"/>
      </w:pPr>
    </w:p>
    <w:p w14:paraId="334C47D3"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f>
          <m:fPr>
            <m:ctrlPr>
              <w:rPr>
                <w:rFonts w:ascii="Cambria Math" w:eastAsia="Cambria Math" w:hAnsi="Cambria Math" w:cs="Cambria Math"/>
              </w:rPr>
            </m:ctrlPr>
          </m:fPr>
          <m:num>
            <m:r>
              <w:rPr>
                <w:rFonts w:ascii="Cambria Math" w:eastAsia="Cambria Math" w:hAnsi="Cambria Math" w:cs="Cambria Math"/>
              </w:rPr>
              <m:t>dV(t)</m:t>
            </m:r>
          </m:num>
          <m:den>
            <m:r>
              <w:rPr>
                <w:rFonts w:ascii="Cambria Math" w:eastAsia="Cambria Math" w:hAnsi="Cambria Math" w:cs="Cambria Math"/>
              </w:rPr>
              <m:t>dt</m:t>
            </m:r>
          </m:den>
        </m:f>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L</m:t>
            </m:r>
          </m:sub>
        </m:sSub>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rest</m:t>
                </m:r>
              </m:sub>
            </m:sSub>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r>
          <w:rPr>
            <w:rFonts w:ascii="Cambria Math" w:eastAsia="Cambria Math" w:hAnsi="Cambria Math" w:cs="Cambria Math"/>
          </w:rPr>
          <m:t>(t)</m:t>
        </m:r>
      </m:oMath>
      <w:r>
        <w:rPr>
          <w:i/>
        </w:rPr>
        <w:t xml:space="preserve"> </w:t>
      </w:r>
      <w:r>
        <w:rPr>
          <w:i/>
        </w:rPr>
        <w:tab/>
      </w:r>
      <w:r>
        <w:tab/>
      </w:r>
      <w:r>
        <w:tab/>
      </w:r>
      <w:r>
        <w:tab/>
      </w:r>
      <w:r>
        <w:tab/>
        <w:t>(Eq. 1)</w:t>
      </w:r>
    </w:p>
    <w:p w14:paraId="106C376E" w14:textId="77777777" w:rsidR="00B67A27" w:rsidRDefault="00B67A27">
      <w:pPr>
        <w:spacing w:line="360" w:lineRule="auto"/>
      </w:pPr>
    </w:p>
    <w:p w14:paraId="22973F45" w14:textId="77777777" w:rsidR="00B67A27" w:rsidRDefault="00000000">
      <w:pPr>
        <w:spacing w:line="360" w:lineRule="auto"/>
      </w:pPr>
      <w:r>
        <w:t xml:space="preserve">where </w:t>
      </w:r>
      <w:proofErr w:type="spellStart"/>
      <w:r>
        <w:rPr>
          <w:i/>
        </w:rPr>
        <w:t>I</w:t>
      </w:r>
      <w:r>
        <w:rPr>
          <w:i/>
          <w:vertAlign w:val="subscript"/>
        </w:rPr>
        <w:t>syn</w:t>
      </w:r>
      <w:proofErr w:type="spellEnd"/>
      <w:r>
        <w:rPr>
          <w:i/>
        </w:rPr>
        <w:t>(t)</w:t>
      </w:r>
      <w:r>
        <w:t xml:space="preserve"> represents the total synaptic current flowing into the cell.</w:t>
      </w:r>
    </w:p>
    <w:p w14:paraId="1F62F869" w14:textId="77777777" w:rsidR="00B67A27" w:rsidRDefault="00B67A27">
      <w:pPr>
        <w:spacing w:line="360" w:lineRule="auto"/>
      </w:pPr>
    </w:p>
    <w:p w14:paraId="32E08C6B" w14:textId="77777777" w:rsidR="00B67A27" w:rsidRDefault="00000000">
      <w:pPr>
        <w:spacing w:line="360" w:lineRule="auto"/>
      </w:pPr>
      <w:r>
        <w:t xml:space="preserve">At each time point of the simulation, a neuron integrates the total incoming current </w:t>
      </w:r>
      <w:proofErr w:type="spellStart"/>
      <w:r>
        <w:rPr>
          <w:i/>
        </w:rPr>
        <w:t>I</w:t>
      </w:r>
      <w:r>
        <w:rPr>
          <w:i/>
          <w:vertAlign w:val="subscript"/>
        </w:rPr>
        <w:t>syn</w:t>
      </w:r>
      <w:proofErr w:type="spellEnd"/>
      <w:r>
        <w:rPr>
          <w:i/>
        </w:rPr>
        <w:t>(t)</w:t>
      </w:r>
      <w:r>
        <w:t xml:space="preserve"> to update its membrane potential </w:t>
      </w:r>
      <w:r>
        <w:rPr>
          <w:i/>
        </w:rPr>
        <w:t>V(t)</w:t>
      </w:r>
      <w:r>
        <w:t xml:space="preserve">. When the threshold </w:t>
      </w:r>
      <w:r>
        <w:rPr>
          <w:i/>
        </w:rPr>
        <w:t>V</w:t>
      </w:r>
      <w:r>
        <w:rPr>
          <w:i/>
          <w:vertAlign w:val="subscript"/>
        </w:rPr>
        <w:t>th</w:t>
      </w:r>
      <w:r>
        <w:t xml:space="preserve"> is reached a spike is generated, followed by an instantaneous reset of the membrane potential to the resting membrane potential </w:t>
      </w:r>
      <w:proofErr w:type="spellStart"/>
      <w:r>
        <w:rPr>
          <w:i/>
        </w:rPr>
        <w:t>V</w:t>
      </w:r>
      <w:r>
        <w:rPr>
          <w:i/>
          <w:vertAlign w:val="subscript"/>
        </w:rPr>
        <w:t>res</w:t>
      </w:r>
      <w:r>
        <w:rPr>
          <w:vertAlign w:val="subscript"/>
        </w:rPr>
        <w:t>t</w:t>
      </w:r>
      <w:proofErr w:type="spellEnd"/>
      <w:r>
        <w:t xml:space="preserve">. Then, for a refractory period </w:t>
      </w:r>
      <w:proofErr w:type="spellStart"/>
      <w:r>
        <w:rPr>
          <w:i/>
        </w:rPr>
        <w:t>τ</w:t>
      </w:r>
      <w:r>
        <w:rPr>
          <w:i/>
          <w:vertAlign w:val="subscript"/>
        </w:rPr>
        <w:t>ref</w:t>
      </w:r>
      <w:proofErr w:type="spellEnd"/>
      <w:r>
        <w:t xml:space="preserve">, the membrane potential stays at its resting value </w:t>
      </w:r>
      <w:proofErr w:type="spellStart"/>
      <w:proofErr w:type="gramStart"/>
      <w:r>
        <w:rPr>
          <w:i/>
        </w:rPr>
        <w:t>V</w:t>
      </w:r>
      <w:r>
        <w:rPr>
          <w:i/>
          <w:vertAlign w:val="subscript"/>
        </w:rPr>
        <w:t>rest</w:t>
      </w:r>
      <w:proofErr w:type="spellEnd"/>
      <w:r>
        <w:rPr>
          <w:vertAlign w:val="subscript"/>
        </w:rPr>
        <w:t xml:space="preserve"> </w:t>
      </w:r>
      <w:r>
        <w:t xml:space="preserve"> and</w:t>
      </w:r>
      <w:proofErr w:type="gramEnd"/>
      <w:r>
        <w:t xml:space="preserve"> no spikes can be generated. After </w:t>
      </w:r>
      <w:proofErr w:type="spellStart"/>
      <w:r>
        <w:rPr>
          <w:i/>
        </w:rPr>
        <w:t>τ</w:t>
      </w:r>
      <w:proofErr w:type="gramStart"/>
      <w:r>
        <w:rPr>
          <w:i/>
          <w:vertAlign w:val="subscript"/>
        </w:rPr>
        <w:t>ref</w:t>
      </w:r>
      <w:proofErr w:type="spellEnd"/>
      <w:r>
        <w:rPr>
          <w:vertAlign w:val="subscript"/>
        </w:rPr>
        <w:t xml:space="preserve">  </w:t>
      </w:r>
      <w:r>
        <w:t>has</w:t>
      </w:r>
      <w:proofErr w:type="gramEnd"/>
      <w:r>
        <w:t xml:space="preserve"> passed, the membrane potential can be updated again (see Tables S4-S8 for corresponding parameter values). </w:t>
      </w:r>
    </w:p>
    <w:p w14:paraId="6B77A828" w14:textId="77777777" w:rsidR="00B67A27" w:rsidRDefault="00B67A27">
      <w:pPr>
        <w:spacing w:line="360" w:lineRule="auto"/>
      </w:pPr>
    </w:p>
    <w:p w14:paraId="687AE4B7" w14:textId="77777777" w:rsidR="00B67A27" w:rsidRDefault="00000000">
      <w:pPr>
        <w:spacing w:line="360" w:lineRule="auto"/>
        <w:rPr>
          <w:u w:val="single"/>
        </w:rPr>
      </w:pPr>
      <w:r>
        <w:rPr>
          <w:u w:val="single"/>
        </w:rPr>
        <w:t>Model of synapses</w:t>
      </w:r>
    </w:p>
    <w:p w14:paraId="4DA526C2" w14:textId="77777777" w:rsidR="00B67A27" w:rsidRDefault="00B67A27">
      <w:pPr>
        <w:spacing w:line="360" w:lineRule="auto"/>
        <w:rPr>
          <w:u w:val="single"/>
        </w:rPr>
      </w:pPr>
    </w:p>
    <w:p w14:paraId="53CCB7FE" w14:textId="77777777" w:rsidR="00B67A27" w:rsidRDefault="00000000">
      <w:pPr>
        <w:spacing w:line="360" w:lineRule="auto"/>
      </w:pPr>
      <w:r>
        <w:t xml:space="preserve">Each cell group in each layer is connected to all the other groups of the cortical column with its own synaptic strength and probability. The values in matrix </w:t>
      </w:r>
      <w:r>
        <w:rPr>
          <w:i/>
        </w:rPr>
        <w:t>P</w:t>
      </w:r>
      <w:r>
        <w:t xml:space="preserve"> indicate the probability that a neuron in group A (e.g. the PV cells in layer 4) is connected to a neuron in group B (e.g. the SST cells in layer 5). Excitatory postsynaptic currents (EPSCs) have two components mediated by AMPA and NMDA receptors, respectively. Inhibitory postsynaptic currents (IPSCs) are mediated by GABA</w:t>
      </w:r>
      <w:r>
        <w:rPr>
          <w:vertAlign w:val="subscript"/>
        </w:rPr>
        <w:t>A</w:t>
      </w:r>
      <w:r>
        <w:t xml:space="preserve"> receptors.</w:t>
      </w:r>
    </w:p>
    <w:p w14:paraId="6FBB6B1B" w14:textId="77777777" w:rsidR="00B67A27" w:rsidRDefault="00B67A27">
      <w:pPr>
        <w:spacing w:line="360" w:lineRule="auto"/>
      </w:pPr>
    </w:p>
    <w:p w14:paraId="0408D0DD" w14:textId="7EECA84C" w:rsidR="00B67A27" w:rsidRDefault="00000000">
      <w:pPr>
        <w:spacing w:line="360" w:lineRule="auto"/>
        <w:rPr>
          <w:rFonts w:ascii="Quattrocento Sans" w:eastAsia="Quattrocento Sans" w:hAnsi="Quattrocento Sans" w:cs="Quattrocento Sans"/>
          <w:sz w:val="18"/>
          <w:szCs w:val="18"/>
        </w:rPr>
      </w:pPr>
      <w:bookmarkStart w:id="543" w:name="_30j0zll" w:colFirst="0" w:colLast="0"/>
      <w:bookmarkEnd w:id="543"/>
      <w:r>
        <w:t xml:space="preserve">The inputs to model neurons consist of three main components: background noise, external </w:t>
      </w:r>
      <w:r>
        <w:rPr>
          <w:rFonts w:ascii="Quattrocento Sans" w:eastAsia="Quattrocento Sans" w:hAnsi="Quattrocento Sans" w:cs="Quattrocento Sans"/>
          <w:sz w:val="18"/>
          <w:szCs w:val="18"/>
        </w:rPr>
        <w:t>(</w:t>
      </w:r>
      <w:r>
        <w:t xml:space="preserve">e.g. sensory) input and recurrent input from within the column. </w:t>
      </w:r>
      <w:r w:rsidR="007645B9">
        <w:t>E</w:t>
      </w:r>
      <w:r>
        <w:t>PSCs</w:t>
      </w:r>
      <w:r w:rsidR="007645B9">
        <w:t>/IPSCs</w:t>
      </w:r>
      <w:r>
        <w:t xml:space="preserve"> due to background noise are mediated in the model exclusively by AMPA receptors (</w:t>
      </w:r>
      <w:proofErr w:type="spellStart"/>
      <w:proofErr w:type="gramStart"/>
      <w:r>
        <w:rPr>
          <w:i/>
        </w:rPr>
        <w:t>I</w:t>
      </w:r>
      <w:r>
        <w:rPr>
          <w:i/>
          <w:vertAlign w:val="subscript"/>
        </w:rPr>
        <w:t>bg,AMPA</w:t>
      </w:r>
      <w:proofErr w:type="spellEnd"/>
      <w:proofErr w:type="gramEnd"/>
      <w:r>
        <w:rPr>
          <w:i/>
        </w:rPr>
        <w:t>(t)</w:t>
      </w:r>
      <w:r>
        <w:t xml:space="preserve">) </w:t>
      </w:r>
      <w:ins w:id="544" w:author="Jorge Mejias" w:date="2024-09-15T16:11:00Z" w16du:dateUtc="2024-09-15T14:11:00Z">
        <w:r w:rsidR="000B1307">
          <w:t xml:space="preserve">and those due to external stimuli (i.e. originating from outside the column) are represented by </w:t>
        </w:r>
        <w:proofErr w:type="spellStart"/>
        <w:r w:rsidR="000B1307">
          <w:rPr>
            <w:i/>
          </w:rPr>
          <w:t>I</w:t>
        </w:r>
        <w:r w:rsidR="000B1307">
          <w:rPr>
            <w:i/>
            <w:vertAlign w:val="subscript"/>
          </w:rPr>
          <w:t>ext</w:t>
        </w:r>
        <w:proofErr w:type="spellEnd"/>
        <w:r w:rsidR="000B1307">
          <w:rPr>
            <w:i/>
          </w:rPr>
          <w:t>(t)</w:t>
        </w:r>
        <w:r w:rsidR="000B1307">
          <w:t xml:space="preserve">. </w:t>
        </w:r>
      </w:ins>
      <w:ins w:id="545" w:author="Jorge Mejias" w:date="2024-09-15T13:12:00Z" w16du:dateUtc="2024-09-15T11:12:00Z">
        <w:r w:rsidR="00D64D3E">
          <w:t xml:space="preserve">This external current may include, for example, </w:t>
        </w:r>
      </w:ins>
      <w:ins w:id="546" w:author="Jorge Mejias" w:date="2024-09-15T13:13:00Z" w16du:dateUtc="2024-09-15T11:13:00Z">
        <w:r w:rsidR="00D64D3E">
          <w:t>constant feedforward or feedback inputs from other brain areas, or brief input perturbations to specific cell types.</w:t>
        </w:r>
      </w:ins>
      <w:r>
        <w:t xml:space="preserve"> The recurrent input from within the column is given by the sum of I</w:t>
      </w:r>
      <w:r>
        <w:rPr>
          <w:i/>
          <w:vertAlign w:val="subscript"/>
        </w:rPr>
        <w:t>AMPA</w:t>
      </w:r>
      <w:r>
        <w:rPr>
          <w:i/>
        </w:rPr>
        <w:t>(t), I</w:t>
      </w:r>
      <w:r>
        <w:rPr>
          <w:i/>
          <w:vertAlign w:val="subscript"/>
        </w:rPr>
        <w:t>NMDA</w:t>
      </w:r>
      <w:r>
        <w:rPr>
          <w:i/>
        </w:rPr>
        <w:t>(t), I</w:t>
      </w:r>
      <w:r>
        <w:rPr>
          <w:i/>
          <w:vertAlign w:val="subscript"/>
        </w:rPr>
        <w:t>GABA</w:t>
      </w:r>
      <w:r>
        <w:rPr>
          <w:i/>
        </w:rPr>
        <w:t xml:space="preserve">(t). </w:t>
      </w:r>
      <w:r>
        <w:t>These are all the inputs from all the other (presynaptic) neurons projecting to the neuron under consideration</w:t>
      </w:r>
      <w:r>
        <w:rPr>
          <w:rFonts w:ascii="Quattrocento Sans" w:eastAsia="Quattrocento Sans" w:hAnsi="Quattrocento Sans" w:cs="Quattrocento Sans"/>
          <w:sz w:val="18"/>
          <w:szCs w:val="18"/>
        </w:rPr>
        <w:t>.</w:t>
      </w:r>
    </w:p>
    <w:p w14:paraId="518BEE87" w14:textId="77777777" w:rsidR="00D64D3E" w:rsidRDefault="00D64D3E">
      <w:pPr>
        <w:spacing w:line="360" w:lineRule="auto"/>
      </w:pPr>
    </w:p>
    <w:p w14:paraId="614170E5" w14:textId="77777777" w:rsidR="00B67A27" w:rsidRDefault="00000000">
      <w:pPr>
        <w:spacing w:line="360" w:lineRule="auto"/>
      </w:pPr>
      <w:r>
        <w:lastRenderedPageBreak/>
        <w:t>The total synaptic current that each neuron receives is given by:</w:t>
      </w:r>
    </w:p>
    <w:p w14:paraId="2694ED64" w14:textId="77777777" w:rsidR="00B67A27" w:rsidRDefault="00B67A27">
      <w:pPr>
        <w:spacing w:line="360" w:lineRule="auto"/>
        <w:rPr>
          <w:i/>
        </w:rPr>
      </w:pPr>
    </w:p>
    <w:p w14:paraId="3A63D3E5"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syn</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ext</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r>
          <w:rPr>
            <w:rFonts w:ascii="Cambria Math" w:eastAsia="Cambria Math" w:hAnsi="Cambria Math" w:cs="Cambria Math"/>
          </w:rPr>
          <m:t>(t)</m:t>
        </m:r>
      </m:oMath>
      <w:r>
        <w:rPr>
          <w:i/>
        </w:rPr>
        <w:tab/>
      </w:r>
      <w:r>
        <w:tab/>
        <w:t>(Eq. 2)</w:t>
      </w:r>
    </w:p>
    <w:p w14:paraId="22C4C55F" w14:textId="77777777" w:rsidR="00B67A27" w:rsidRDefault="00B67A27">
      <w:pPr>
        <w:spacing w:line="360" w:lineRule="auto"/>
      </w:pPr>
    </w:p>
    <w:p w14:paraId="71D4846E" w14:textId="77777777" w:rsidR="00B67A27" w:rsidRDefault="00000000">
      <w:pPr>
        <w:spacing w:line="360" w:lineRule="auto"/>
      </w:pPr>
      <w:r>
        <w:t>with the last four terms given by</w:t>
      </w:r>
    </w:p>
    <w:p w14:paraId="00E975A3" w14:textId="77777777" w:rsidR="00B67A27" w:rsidRDefault="00B67A27">
      <w:pPr>
        <w:spacing w:line="360" w:lineRule="auto"/>
      </w:pPr>
    </w:p>
    <w:p w14:paraId="1752A37E" w14:textId="263C5EA2"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bg,AMPA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sSub>
          <m:sSubPr>
            <m:ctrlPr>
              <w:rPr>
                <w:rFonts w:ascii="Cambria Math" w:eastAsia="Cambria Math" w:hAnsi="Cambria Math" w:cs="Cambria Math"/>
              </w:rPr>
            </m:ctrlPr>
          </m:sSubPr>
          <m:e>
            <m:r>
              <w:rPr>
                <w:rFonts w:ascii="Cambria Math" w:eastAsia="Cambria Math" w:hAnsi="Cambria Math" w:cs="Cambria Math"/>
              </w:rPr>
              <m:t xml:space="preserve"> s</m:t>
            </m:r>
          </m:e>
          <m:sub>
            <m:r>
              <w:rPr>
                <w:rFonts w:ascii="Cambria Math" w:eastAsia="Cambria Math" w:hAnsi="Cambria Math" w:cs="Cambria Math"/>
              </w:rPr>
              <m:t>bg,AMPA</m:t>
            </m:r>
          </m:sub>
        </m:sSub>
        <m:r>
          <w:rPr>
            <w:rFonts w:ascii="Cambria Math" w:eastAsia="Cambria Math" w:hAnsi="Cambria Math" w:cs="Cambria Math"/>
          </w:rPr>
          <m:t>(t)</m:t>
        </m:r>
      </m:oMath>
      <w:r>
        <w:rPr>
          <w:i/>
        </w:rPr>
        <w:tab/>
      </w:r>
      <w:r>
        <w:tab/>
      </w:r>
      <w:r>
        <w:tab/>
      </w:r>
      <w:r>
        <w:tab/>
      </w:r>
      <w:r>
        <w:tab/>
        <w:t>(Eq. 3)</w:t>
      </w:r>
    </w:p>
    <w:p w14:paraId="5856D1DE" w14:textId="77777777" w:rsidR="00B67A27" w:rsidRDefault="00B67A27">
      <w:pPr>
        <w:spacing w:line="360" w:lineRule="auto"/>
      </w:pPr>
    </w:p>
    <w:p w14:paraId="15BE26BA" w14:textId="2E36F9AC"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AMPA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(t) </m:t>
        </m:r>
      </m:oMath>
      <w:r>
        <w:rPr>
          <w:i/>
        </w:rPr>
        <w:tab/>
      </w:r>
      <w:r>
        <w:rPr>
          <w:i/>
        </w:rPr>
        <w:tab/>
      </w:r>
      <w:r>
        <w:tab/>
      </w:r>
      <w:r>
        <w:tab/>
      </w:r>
      <w:r>
        <w:tab/>
        <w:t>(Eq. 4)</w:t>
      </w:r>
    </w:p>
    <w:p w14:paraId="3AE06D1C" w14:textId="77777777" w:rsidR="00B67A27" w:rsidRDefault="00B67A27">
      <w:pPr>
        <w:spacing w:line="360" w:lineRule="auto"/>
      </w:pPr>
    </w:p>
    <w:p w14:paraId="4EC6A636" w14:textId="789C1EE0"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GABA</m:t>
            </m:r>
          </m:sub>
        </m:sSub>
        <m:d>
          <m:dPr>
            <m:ctrlPr>
              <w:rPr>
                <w:rFonts w:ascii="Cambria Math" w:eastAsia="Cambria Math" w:hAnsi="Cambria Math" w:cs="Cambria Math"/>
              </w:rPr>
            </m:ctrlPr>
          </m:dPr>
          <m:e>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e>
        </m:d>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(t) </m:t>
        </m:r>
      </m:oMath>
      <w:r>
        <w:rPr>
          <w:i/>
        </w:rPr>
        <w:tab/>
      </w:r>
      <w:r>
        <w:tab/>
      </w:r>
      <w:r>
        <w:tab/>
      </w:r>
      <w:r>
        <w:tab/>
      </w:r>
      <w:r>
        <w:tab/>
        <w:t>(Eq. 5)</w:t>
      </w:r>
    </w:p>
    <w:p w14:paraId="35E333B2" w14:textId="77777777" w:rsidR="00B67A27" w:rsidRDefault="00B67A27">
      <w:pPr>
        <w:spacing w:line="360" w:lineRule="auto"/>
      </w:pPr>
    </w:p>
    <w:p w14:paraId="6842F17A" w14:textId="2A3CD2B9"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NMDA</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NMDA</m:t>
                </m:r>
              </m:sub>
            </m:sSub>
            <m:r>
              <w:rPr>
                <w:rFonts w:ascii="Cambria Math" w:eastAsia="Cambria Math" w:hAnsi="Cambria Math" w:cs="Cambria Math"/>
              </w:rPr>
              <m:t xml:space="preserve"> (V</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E</m:t>
                </m:r>
              </m:sub>
            </m:sSub>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Mg</m:t>
                    </m:r>
                  </m:e>
                  <m:sup>
                    <m:r>
                      <w:rPr>
                        <w:rFonts w:ascii="Cambria Math" w:eastAsia="Cambria Math" w:hAnsi="Cambria Math" w:cs="Cambria Math"/>
                      </w:rPr>
                      <m:t>2+</m:t>
                    </m:r>
                  </m:sup>
                </m:sSup>
              </m:e>
            </m:d>
            <m:r>
              <w:rPr>
                <w:rFonts w:ascii="Cambria Math" w:eastAsia="Cambria Math" w:hAnsi="Cambria Math" w:cs="Cambria Math"/>
              </w:rPr>
              <m:t xml:space="preserve"> exp(-</m:t>
            </m:r>
            <m:f>
              <m:fPr>
                <m:ctrlPr>
                  <w:rPr>
                    <w:rFonts w:ascii="Cambria Math" w:eastAsia="Cambria Math" w:hAnsi="Cambria Math" w:cs="Cambria Math"/>
                  </w:rPr>
                </m:ctrlPr>
              </m:fPr>
              <m:num>
                <m:r>
                  <w:rPr>
                    <w:rFonts w:ascii="Cambria Math" w:eastAsia="Cambria Math" w:hAnsi="Cambria Math" w:cs="Cambria Math"/>
                  </w:rPr>
                  <m:t>0.062V</m:t>
                </m:r>
                <m:d>
                  <m:dPr>
                    <m:ctrlPr>
                      <w:rPr>
                        <w:rFonts w:ascii="Cambria Math" w:eastAsia="Cambria Math" w:hAnsi="Cambria Math" w:cs="Cambria Math"/>
                      </w:rPr>
                    </m:ctrlPr>
                  </m:dPr>
                  <m:e>
                    <m:r>
                      <w:rPr>
                        <w:rFonts w:ascii="Cambria Math" w:eastAsia="Cambria Math" w:hAnsi="Cambria Math" w:cs="Cambria Math"/>
                      </w:rPr>
                      <m:t>t</m:t>
                    </m:r>
                  </m:e>
                </m:d>
              </m:num>
              <m:den>
                <m:r>
                  <w:rPr>
                    <w:rFonts w:ascii="Cambria Math" w:eastAsia="Cambria Math" w:hAnsi="Cambria Math" w:cs="Cambria Math"/>
                  </w:rPr>
                  <m:t>3.57</m:t>
                </m:r>
              </m:den>
            </m:f>
            <m:r>
              <w:rPr>
                <w:rFonts w:ascii="Cambria Math" w:eastAsia="Cambria Math" w:hAnsi="Cambria Math" w:cs="Cambria Math"/>
              </w:rPr>
              <m:t>)</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N</m:t>
            </m:r>
          </m:sup>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j</m:t>
                </m:r>
              </m:sub>
            </m:sSub>
          </m:e>
        </m:nary>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(t) </m:t>
        </m:r>
      </m:oMath>
      <w:r>
        <w:tab/>
      </w:r>
      <w:r>
        <w:tab/>
      </w:r>
      <w:r>
        <w:tab/>
      </w:r>
      <w:r>
        <w:tab/>
        <w:t>(Eq. 6)</w:t>
      </w:r>
    </w:p>
    <w:p w14:paraId="6B36CFE7" w14:textId="77777777" w:rsidR="00B67A27" w:rsidRDefault="00B67A27">
      <w:pPr>
        <w:spacing w:line="360" w:lineRule="auto"/>
      </w:pPr>
    </w:p>
    <w:p w14:paraId="30D2B10D" w14:textId="77777777" w:rsidR="00B67A27" w:rsidRDefault="00B67A27">
      <w:pPr>
        <w:spacing w:line="360" w:lineRule="auto"/>
      </w:pPr>
    </w:p>
    <w:p w14:paraId="1DDF1B5D" w14:textId="50CDBE9A" w:rsidR="00B67A27" w:rsidRPr="00570A51" w:rsidRDefault="00000000">
      <w:pPr>
        <w:spacing w:line="360" w:lineRule="auto"/>
      </w:pPr>
      <w:r>
        <w:t xml:space="preserve">where the reversal potentials are </w:t>
      </w:r>
      <w:r>
        <w:rPr>
          <w:i/>
        </w:rPr>
        <w:t>V</w:t>
      </w:r>
      <w:r>
        <w:rPr>
          <w:i/>
          <w:vertAlign w:val="subscript"/>
        </w:rPr>
        <w:t>E</w:t>
      </w:r>
      <w:r>
        <w:t xml:space="preserve">=0 mV, </w:t>
      </w:r>
      <w:r>
        <w:rPr>
          <w:i/>
        </w:rPr>
        <w:t>V</w:t>
      </w:r>
      <w:r>
        <w:rPr>
          <w:i/>
          <w:vertAlign w:val="subscript"/>
        </w:rPr>
        <w:t>I</w:t>
      </w:r>
      <w:r>
        <w:rPr>
          <w:i/>
        </w:rPr>
        <w:t xml:space="preserve"> = </w:t>
      </w:r>
      <w:proofErr w:type="spellStart"/>
      <w:r>
        <w:rPr>
          <w:i/>
        </w:rPr>
        <w:t>V</w:t>
      </w:r>
      <w:r>
        <w:rPr>
          <w:i/>
          <w:vertAlign w:val="subscript"/>
        </w:rPr>
        <w:t>rest</w:t>
      </w:r>
      <w:proofErr w:type="spellEnd"/>
      <w:r>
        <w:t xml:space="preserve">, and each group of inhibitory interneurons has its own </w:t>
      </w:r>
      <w:proofErr w:type="spellStart"/>
      <w:r>
        <w:rPr>
          <w:i/>
        </w:rPr>
        <w:t>V</w:t>
      </w:r>
      <w:r>
        <w:rPr>
          <w:i/>
          <w:vertAlign w:val="subscript"/>
        </w:rPr>
        <w:t>rest</w:t>
      </w:r>
      <w:proofErr w:type="spellEnd"/>
      <w:r>
        <w:t>.</w:t>
      </w:r>
      <w:ins w:id="547" w:author="Jorge Mejias" w:date="2024-09-15T16:10:00Z" w16du:dateUtc="2024-09-15T14:10:00Z">
        <w:r w:rsidR="00295B23" w:rsidRPr="00295B23">
          <w:t xml:space="preserve"> </w:t>
        </w:r>
        <w:r w:rsidR="00295B23">
          <w:t xml:space="preserve">The </w:t>
        </w:r>
        <w:r w:rsidR="00295B23">
          <w:rPr>
            <w:i/>
          </w:rPr>
          <w:t>g</w:t>
        </w:r>
        <w:r w:rsidR="00295B23">
          <w:t xml:space="preserve"> terms represent the conversion factors for </w:t>
        </w:r>
        <w:proofErr w:type="spellStart"/>
        <w:r w:rsidR="00295B23">
          <w:t>conductances</w:t>
        </w:r>
        <w:proofErr w:type="spellEnd"/>
        <w:r w:rsidR="00295B23">
          <w:t xml:space="preserve"> of the specific receptor types, and are set to 1 </w:t>
        </w:r>
        <w:proofErr w:type="spellStart"/>
        <w:r w:rsidR="00295B23">
          <w:t>nS</w:t>
        </w:r>
      </w:ins>
      <w:proofErr w:type="spellEnd"/>
      <w:r>
        <w:t xml:space="preserve">. The weights </w:t>
      </w:r>
      <w:proofErr w:type="spellStart"/>
      <w:r>
        <w:rPr>
          <w:i/>
        </w:rPr>
        <w:t>w</w:t>
      </w:r>
      <w:r>
        <w:rPr>
          <w:i/>
          <w:vertAlign w:val="subscript"/>
        </w:rPr>
        <w:t>j</w:t>
      </w:r>
      <w:proofErr w:type="spellEnd"/>
      <w:r>
        <w:rPr>
          <w:i/>
        </w:rPr>
        <w:t xml:space="preserve"> </w:t>
      </w:r>
      <w:r>
        <w:t xml:space="preserve">represent the strength of each synapse received by the neuron. The sum runs over all presynaptic neurons </w:t>
      </w:r>
      <w:r>
        <w:rPr>
          <w:i/>
        </w:rPr>
        <w:t xml:space="preserve">j </w:t>
      </w:r>
      <w:r>
        <w:t>projecting to the neuron under consideration. NMDAR currents have a voltage dependence controlled by extracellular magnesium concentration</w:t>
      </w:r>
      <w:r>
        <w:rPr>
          <w:vertAlign w:val="superscript"/>
        </w:rPr>
        <w:t>58</w:t>
      </w:r>
      <w:r>
        <w:t xml:space="preserve">, </w:t>
      </w:r>
      <w:r>
        <w:rPr>
          <w:i/>
        </w:rPr>
        <w:t>[Mg</w:t>
      </w:r>
      <w:r>
        <w:rPr>
          <w:i/>
          <w:vertAlign w:val="superscript"/>
        </w:rPr>
        <w:t>2</w:t>
      </w:r>
      <w:proofErr w:type="gramStart"/>
      <w:r>
        <w:rPr>
          <w:i/>
          <w:vertAlign w:val="superscript"/>
        </w:rPr>
        <w:t>+</w:t>
      </w:r>
      <w:r>
        <w:rPr>
          <w:i/>
        </w:rPr>
        <w:t>]=</w:t>
      </w:r>
      <w:proofErr w:type="gramEnd"/>
      <w:r>
        <w:t xml:space="preserve">1 </w:t>
      </w:r>
      <w:proofErr w:type="spellStart"/>
      <w:r>
        <w:t>mM.</w:t>
      </w:r>
      <w:proofErr w:type="spellEnd"/>
      <w:r>
        <w:t xml:space="preserve"> The </w:t>
      </w:r>
      <w:r>
        <w:rPr>
          <w:i/>
        </w:rPr>
        <w:t>s</w:t>
      </w:r>
      <w:r>
        <w:t xml:space="preserve"> terms represent the gating variables, or fraction of open channels and their behaviour is governed by the following equations. </w:t>
      </w:r>
      <w:ins w:id="548" w:author="Jorge Mejias" w:date="2024-09-15T12:55:00Z" w16du:dateUtc="2024-09-15T10:55:00Z">
        <w:r w:rsidR="00570A51">
          <w:t>T</w:t>
        </w:r>
      </w:ins>
      <w:ins w:id="549" w:author="Jorge Mejias" w:date="2024-09-15T12:52:00Z" w16du:dateUtc="2024-09-15T10:52:00Z">
        <w:r w:rsidR="00570A51">
          <w:t>he amplitude</w:t>
        </w:r>
      </w:ins>
      <w:ins w:id="550" w:author="Jorge Mejias" w:date="2024-09-15T12:56:00Z" w16du:dateUtc="2024-09-15T10:56:00Z">
        <w:r w:rsidR="00570A51">
          <w:t>s</w:t>
        </w:r>
      </w:ins>
      <w:ins w:id="551" w:author="Jorge Mejias" w:date="2024-09-15T12:52:00Z" w16du:dateUtc="2024-09-15T10:52:00Z">
        <w:r w:rsidR="00570A51">
          <w:t xml:space="preserve"> of </w:t>
        </w:r>
      </w:ins>
      <w:ins w:id="552" w:author="Jorge Mejias" w:date="2024-09-15T12:53:00Z" w16du:dateUtc="2024-09-15T10:53:00Z">
        <w:r w:rsidR="00570A51">
          <w:t xml:space="preserve">EPSCs and IPSCs in our model depend on multiple factors (including the </w:t>
        </w:r>
      </w:ins>
      <w:ins w:id="553" w:author="Jorge Mejias" w:date="2024-09-15T12:54:00Z" w16du:dateUtc="2024-09-15T10:54:00Z">
        <w:r w:rsidR="00570A51">
          <w:t xml:space="preserve">previous spiking history and the value of the membrane potential) and therefore they are not associated exclusively with </w:t>
        </w:r>
        <w:proofErr w:type="spellStart"/>
        <w:r w:rsidR="00570A51">
          <w:t>w</w:t>
        </w:r>
        <w:r w:rsidR="00570A51">
          <w:rPr>
            <w:vertAlign w:val="subscript"/>
          </w:rPr>
          <w:t>j</w:t>
        </w:r>
        <w:proofErr w:type="spellEnd"/>
        <w:r w:rsidR="00570A51">
          <w:t xml:space="preserve"> or </w:t>
        </w:r>
      </w:ins>
      <w:ins w:id="554" w:author="Jorge Mejias" w:date="2024-09-15T12:55:00Z" w16du:dateUtc="2024-09-15T10:55:00Z">
        <w:r w:rsidR="00570A51">
          <w:t>any other parameter in isolation.</w:t>
        </w:r>
      </w:ins>
      <w:ins w:id="555" w:author="Jorge Mejias" w:date="2024-09-15T12:59:00Z" w16du:dateUtc="2024-09-15T10:59:00Z">
        <w:r w:rsidR="00A614BB">
          <w:t xml:space="preserve"> Detailed measures of EPSCs and I</w:t>
        </w:r>
      </w:ins>
      <w:ins w:id="556" w:author="Jorge Mejias" w:date="2024-09-15T13:00:00Z" w16du:dateUtc="2024-09-15T11:00:00Z">
        <w:r w:rsidR="00A614BB">
          <w:t xml:space="preserve">PSCs for each cell type and layer should be able to help improve </w:t>
        </w:r>
      </w:ins>
      <w:ins w:id="557" w:author="Jorge Mejias" w:date="2024-09-15T13:01:00Z" w16du:dateUtc="2024-09-15T11:01:00Z">
        <w:r w:rsidR="00A614BB">
          <w:t>the model in the future.</w:t>
        </w:r>
      </w:ins>
    </w:p>
    <w:p w14:paraId="132977E2" w14:textId="77777777" w:rsidR="00B67A27" w:rsidRDefault="00B67A27">
      <w:pPr>
        <w:spacing w:line="360" w:lineRule="auto"/>
      </w:pPr>
    </w:p>
    <w:p w14:paraId="38E8DC50" w14:textId="4949BC10" w:rsidR="00B67A27" w:rsidRDefault="00000000">
      <w:pPr>
        <w:spacing w:line="360" w:lineRule="auto"/>
      </w:pPr>
      <w:r>
        <w:t>First, the AMPAR channels are described by</w:t>
      </w:r>
    </w:p>
    <w:p w14:paraId="5858C047" w14:textId="77777777" w:rsidR="00B67A27" w:rsidRDefault="00B67A27">
      <w:pPr>
        <w:spacing w:line="360" w:lineRule="auto"/>
      </w:pPr>
    </w:p>
    <w:p w14:paraId="5FD54E1D" w14:textId="18337800"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AMPA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AMPA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7)</w:t>
      </w:r>
    </w:p>
    <w:p w14:paraId="1522A513" w14:textId="77777777" w:rsidR="00B67A27" w:rsidRDefault="00B67A27">
      <w:pPr>
        <w:spacing w:line="360" w:lineRule="auto"/>
      </w:pPr>
    </w:p>
    <w:p w14:paraId="6D238B03" w14:textId="77777777" w:rsidR="00B67A27" w:rsidRDefault="00000000">
      <w:pPr>
        <w:spacing w:line="360" w:lineRule="auto"/>
      </w:pPr>
      <w:bookmarkStart w:id="558" w:name="_1fob9te" w:colFirst="0" w:colLast="0"/>
      <w:bookmarkEnd w:id="558"/>
      <w:r>
        <w:t xml:space="preserve">where the decay time constant of the AMPA currents is </w:t>
      </w:r>
      <w:proofErr w:type="spellStart"/>
      <w:r>
        <w:t>τ</w:t>
      </w:r>
      <w:r>
        <w:rPr>
          <w:vertAlign w:val="subscript"/>
        </w:rPr>
        <w:t>AMPA</w:t>
      </w:r>
      <w:proofErr w:type="spellEnd"/>
      <w:r>
        <w:t xml:space="preserve">= 2 </w:t>
      </w:r>
      <w:proofErr w:type="spellStart"/>
      <w:r>
        <w:t>ms</w:t>
      </w:r>
      <w:proofErr w:type="spellEnd"/>
      <w:r>
        <w:t xml:space="preserve">, and the sum over </w:t>
      </w:r>
      <w:r>
        <w:rPr>
          <w:i/>
        </w:rPr>
        <w:t xml:space="preserve">k </w:t>
      </w:r>
      <w:r>
        <w:t xml:space="preserve">represents the contribution of all spikes (each of which is indicated by delta, </w:t>
      </w:r>
      <m:oMath>
        <m:r>
          <w:rPr>
            <w:rFonts w:ascii="Cambria Math" w:hAnsi="Cambria Math"/>
          </w:rPr>
          <m:t>δ</m:t>
        </m:r>
      </m:oMath>
      <w:r>
        <w:t xml:space="preserve">) emitted by presynaptic neuron </w:t>
      </w:r>
      <w:r>
        <w:rPr>
          <w:i/>
        </w:rPr>
        <w:t>j.</w:t>
      </w:r>
      <w:r>
        <w:t xml:space="preserve"> In the case of background AMPA currents (Eq. 3), the spikes are emitted according to a Poisson process with rate </w:t>
      </w:r>
      <w:proofErr w:type="spellStart"/>
      <w:r>
        <w:t>υ</w:t>
      </w:r>
      <w:r>
        <w:rPr>
          <w:vertAlign w:val="subscript"/>
        </w:rPr>
        <w:t>bg</w:t>
      </w:r>
      <w:proofErr w:type="spellEnd"/>
      <w:r>
        <w:t xml:space="preserve">. Each group of cells in each layer is receiving a different Poisson rate of background noise (see Table S9). </w:t>
      </w:r>
      <w:proofErr w:type="spellStart"/>
      <w:r>
        <w:t>υ</w:t>
      </w:r>
      <w:r>
        <w:rPr>
          <w:vertAlign w:val="subscript"/>
        </w:rPr>
        <w:t>bg</w:t>
      </w:r>
      <w:proofErr w:type="spellEnd"/>
      <w:r>
        <w:t xml:space="preserve"> is cell-specific, hence each has a specific firing pattern.</w:t>
      </w:r>
    </w:p>
    <w:p w14:paraId="0798EC60" w14:textId="77777777" w:rsidR="00B67A27" w:rsidRDefault="00000000">
      <w:pPr>
        <w:spacing w:line="360" w:lineRule="auto"/>
      </w:pPr>
      <w:r>
        <w:t xml:space="preserve">The gating of single NMDAR channels is described by </w:t>
      </w:r>
    </w:p>
    <w:p w14:paraId="10B0E323" w14:textId="77777777" w:rsidR="00B67A27" w:rsidRDefault="00B67A27">
      <w:pPr>
        <w:spacing w:line="360" w:lineRule="auto"/>
      </w:pPr>
    </w:p>
    <w:p w14:paraId="6D067B65" w14:textId="7777777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NMDA,decay</m:t>
                </m:r>
              </m:sub>
            </m:sSub>
          </m:den>
        </m:f>
        <m:r>
          <w:rPr>
            <w:rFonts w:ascii="Cambria Math" w:eastAsia="Cambria Math" w:hAnsi="Cambria Math" w:cs="Cambria Math"/>
          </w:rPr>
          <m:t xml:space="preserve"> +α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(t)(1-</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NMDA</m:t>
            </m:r>
          </m:sup>
        </m:sSubSup>
        <m:r>
          <w:rPr>
            <w:rFonts w:ascii="Cambria Math" w:eastAsia="Cambria Math" w:hAnsi="Cambria Math" w:cs="Cambria Math"/>
          </w:rPr>
          <m:t>(t))</m:t>
        </m:r>
      </m:oMath>
      <w:r>
        <w:tab/>
      </w:r>
      <w:r>
        <w:tab/>
      </w:r>
      <w:r>
        <w:tab/>
      </w:r>
      <w:r>
        <w:tab/>
      </w:r>
      <w:r>
        <w:tab/>
        <w:t>(Eq. 8)</w:t>
      </w:r>
    </w:p>
    <w:p w14:paraId="2CB8CF0C" w14:textId="77777777" w:rsidR="00B67A27" w:rsidRDefault="00B67A27">
      <w:pPr>
        <w:spacing w:line="360" w:lineRule="auto"/>
      </w:pPr>
    </w:p>
    <w:p w14:paraId="48EBD4DA" w14:textId="51BED54D"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NMDA,rise</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r>
      <w:r>
        <w:tab/>
        <w:t>(Eq. 9)</w:t>
      </w:r>
    </w:p>
    <w:p w14:paraId="1A5192B4" w14:textId="77777777" w:rsidR="00B67A27" w:rsidRDefault="00B67A27">
      <w:pPr>
        <w:spacing w:line="360" w:lineRule="auto"/>
      </w:pPr>
    </w:p>
    <w:p w14:paraId="4675BF42" w14:textId="77777777" w:rsidR="00B67A27" w:rsidRDefault="00000000">
      <w:pPr>
        <w:spacing w:line="360" w:lineRule="auto"/>
      </w:pPr>
      <w:r>
        <w:t xml:space="preserve">where the decay and rise time constants of NMDAR current are 80 </w:t>
      </w:r>
      <w:proofErr w:type="spellStart"/>
      <w:r>
        <w:t>ms</w:t>
      </w:r>
      <w:proofErr w:type="spellEnd"/>
      <w:r>
        <w:t xml:space="preserve"> and 2 </w:t>
      </w:r>
      <w:proofErr w:type="spellStart"/>
      <w:r>
        <w:t>ms</w:t>
      </w:r>
      <w:proofErr w:type="spellEnd"/>
      <w:r>
        <w:t xml:space="preserve"> respectively, and the constant α=0.5 ms</w:t>
      </w:r>
      <w:r>
        <w:rPr>
          <w:vertAlign w:val="superscript"/>
        </w:rPr>
        <w:t>-1</w:t>
      </w:r>
      <w:r>
        <w:t>. The GABA</w:t>
      </w:r>
      <w:r>
        <w:rPr>
          <w:vertAlign w:val="subscript"/>
        </w:rPr>
        <w:t>A</w:t>
      </w:r>
      <w:r>
        <w:t xml:space="preserve"> receptor synaptic variable is described by </w:t>
      </w:r>
    </w:p>
    <w:p w14:paraId="2E3725D6" w14:textId="77777777" w:rsidR="00B67A27" w:rsidRDefault="00B67A27">
      <w:pPr>
        <w:spacing w:line="360" w:lineRule="auto"/>
      </w:pPr>
    </w:p>
    <w:p w14:paraId="14B35AF0" w14:textId="648937A7" w:rsidR="00B67A27" w:rsidRDefault="00000000">
      <w:pPr>
        <w:spacing w:line="360" w:lineRule="auto"/>
      </w:pPr>
      <m:oMath>
        <m:f>
          <m:fPr>
            <m:ctrlPr>
              <w:rPr>
                <w:rFonts w:ascii="Cambria Math" w:eastAsia="Cambria Math" w:hAnsi="Cambria Math" w:cs="Cambria Math"/>
              </w:rPr>
            </m:ctrlPr>
          </m:fPr>
          <m:num>
            <m:r>
              <w:rPr>
                <w:rFonts w:ascii="Cambria Math" w:eastAsia="Cambria Math" w:hAnsi="Cambria Math" w:cs="Cambria Math"/>
              </w:rPr>
              <m:t>d</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(t)</m:t>
            </m:r>
          </m:num>
          <m:den>
            <m:r>
              <w:rPr>
                <w:rFonts w:ascii="Cambria Math" w:eastAsia="Cambria Math" w:hAnsi="Cambria Math" w:cs="Cambria Math"/>
              </w:rPr>
              <m:t>dt</m:t>
            </m:r>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j</m:t>
                </m:r>
              </m:sub>
              <m:sup>
                <m:r>
                  <w:rPr>
                    <w:rFonts w:ascii="Cambria Math" w:eastAsia="Cambria Math" w:hAnsi="Cambria Math" w:cs="Cambria Math"/>
                  </w:rPr>
                  <m:t>GABA</m:t>
                </m:r>
              </m:sup>
            </m:sSubSup>
            <m:r>
              <w:rPr>
                <w:rFonts w:ascii="Cambria Math" w:eastAsia="Cambria Math" w:hAnsi="Cambria Math" w:cs="Cambria Math"/>
              </w:rPr>
              <m:t xml:space="preserve"> (t)</m:t>
            </m:r>
          </m:num>
          <m:den>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GABA</m:t>
                </m:r>
              </m:sub>
            </m:sSub>
          </m:den>
        </m:f>
        <m:r>
          <w:rPr>
            <w:rFonts w:ascii="Cambria Math" w:eastAsia="Cambria Math" w:hAnsi="Cambria Math" w:cs="Cambria Math"/>
          </w:rPr>
          <m:t xml:space="preserve"> + </m:t>
        </m:r>
        <m:nary>
          <m:naryPr>
            <m:chr m:val="∑"/>
            <m:supHide m:val="1"/>
            <m:ctrlPr>
              <w:rPr>
                <w:rFonts w:ascii="Cambria Math" w:eastAsia="Cambria Math" w:hAnsi="Cambria Math" w:cs="Cambria Math"/>
                <w:i/>
              </w:rPr>
            </m:ctrlPr>
          </m:naryPr>
          <m:sub>
            <m:r>
              <w:rPr>
                <w:rFonts w:ascii="Cambria Math" w:eastAsia="Cambria Math" w:hAnsi="Cambria Math" w:cs="Cambria Math"/>
              </w:rPr>
              <m:t>k</m:t>
            </m:r>
          </m:sub>
          <m:sup/>
          <m:e>
            <m:r>
              <w:rPr>
                <w:rFonts w:ascii="Cambria Math" w:eastAsia="Cambria Math" w:hAnsi="Cambria Math" w:cs="Cambria Math"/>
              </w:rPr>
              <m:t>δ(t-</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j</m:t>
                </m:r>
              </m:sub>
              <m:sup>
                <m:r>
                  <w:rPr>
                    <w:rFonts w:ascii="Cambria Math" w:eastAsia="Cambria Math" w:hAnsi="Cambria Math" w:cs="Cambria Math"/>
                  </w:rPr>
                  <m:t>k</m:t>
                </m:r>
              </m:sup>
            </m:sSubSup>
            <m:r>
              <w:rPr>
                <w:rFonts w:ascii="Cambria Math" w:eastAsia="Cambria Math" w:hAnsi="Cambria Math" w:cs="Cambria Math"/>
              </w:rPr>
              <m:t>)</m:t>
            </m:r>
          </m:e>
        </m:nary>
      </m:oMath>
      <w:r>
        <w:tab/>
      </w:r>
      <w:r>
        <w:tab/>
      </w:r>
      <w:r>
        <w:tab/>
      </w:r>
      <w:r>
        <w:tab/>
      </w:r>
      <w:r>
        <w:tab/>
      </w:r>
      <w:r>
        <w:tab/>
        <w:t>(Eq. 10)</w:t>
      </w:r>
    </w:p>
    <w:p w14:paraId="3FB454A5" w14:textId="77777777" w:rsidR="00B67A27" w:rsidRDefault="00B67A27">
      <w:pPr>
        <w:spacing w:line="360" w:lineRule="auto"/>
      </w:pPr>
    </w:p>
    <w:p w14:paraId="04202546" w14:textId="77777777" w:rsidR="00B67A27" w:rsidRDefault="00000000">
      <w:pPr>
        <w:spacing w:line="360" w:lineRule="auto"/>
      </w:pPr>
      <w:r>
        <w:t>where the decay time constant of GABA</w:t>
      </w:r>
      <w:r>
        <w:rPr>
          <w:vertAlign w:val="subscript"/>
        </w:rPr>
        <w:t>A</w:t>
      </w:r>
      <w:r>
        <w:t xml:space="preserve"> receptor current is 5 </w:t>
      </w:r>
      <w:proofErr w:type="spellStart"/>
      <w:r>
        <w:t>ms</w:t>
      </w:r>
      <w:proofErr w:type="spellEnd"/>
      <w:r>
        <w:t>.</w:t>
      </w:r>
    </w:p>
    <w:p w14:paraId="60428E0C" w14:textId="77777777" w:rsidR="00B67A27" w:rsidRDefault="00B67A27">
      <w:pPr>
        <w:spacing w:line="360" w:lineRule="auto"/>
      </w:pPr>
    </w:p>
    <w:p w14:paraId="74505539" w14:textId="77777777" w:rsidR="00B67A27" w:rsidRDefault="00000000">
      <w:pPr>
        <w:spacing w:line="360" w:lineRule="auto"/>
      </w:pPr>
      <w:r>
        <w:rPr>
          <w:u w:val="single"/>
        </w:rPr>
        <w:t>Parameters of the model</w:t>
      </w:r>
      <w:r>
        <w:t xml:space="preserve">: </w:t>
      </w:r>
    </w:p>
    <w:p w14:paraId="48E25701" w14:textId="77777777" w:rsidR="00B67A27" w:rsidRDefault="00B67A27">
      <w:pPr>
        <w:spacing w:line="360" w:lineRule="auto"/>
      </w:pPr>
    </w:p>
    <w:p w14:paraId="2E309F66" w14:textId="77777777" w:rsidR="00B67A27" w:rsidRDefault="00000000">
      <w:pPr>
        <w:spacing w:line="360" w:lineRule="auto"/>
        <w:rPr>
          <w:u w:val="single"/>
        </w:rPr>
      </w:pPr>
      <w:r>
        <w:t xml:space="preserve">As previously mentioned, each type of cell in each layer is characterized by its own set of parameters: a resting potential </w:t>
      </w:r>
      <w:proofErr w:type="spellStart"/>
      <w:r>
        <w:rPr>
          <w:i/>
        </w:rPr>
        <w:t>V</w:t>
      </w:r>
      <w:r>
        <w:rPr>
          <w:i/>
          <w:vertAlign w:val="subscript"/>
        </w:rPr>
        <w:t>rest</w:t>
      </w:r>
      <w:proofErr w:type="spellEnd"/>
      <w:r>
        <w:rPr>
          <w:i/>
        </w:rPr>
        <w:t>,</w:t>
      </w:r>
      <w:r>
        <w:t xml:space="preserve"> a firing threshold </w:t>
      </w:r>
      <w:r>
        <w:rPr>
          <w:i/>
        </w:rPr>
        <w:t>V</w:t>
      </w:r>
      <w:r>
        <w:rPr>
          <w:i/>
          <w:vertAlign w:val="subscript"/>
        </w:rPr>
        <w:t>th</w:t>
      </w:r>
      <w:r>
        <w:t xml:space="preserve">, a membrane capacitance </w:t>
      </w:r>
      <w:r>
        <w:rPr>
          <w:i/>
        </w:rPr>
        <w:t>C</w:t>
      </w:r>
      <w:r>
        <w:rPr>
          <w:i/>
          <w:vertAlign w:val="subscript"/>
        </w:rPr>
        <w:t>m</w:t>
      </w:r>
      <w:r>
        <w:t>, a membrane leak conductance</w:t>
      </w:r>
      <w:r>
        <w:rPr>
          <w:i/>
        </w:rPr>
        <w:t xml:space="preserve"> </w:t>
      </w:r>
      <w:proofErr w:type="spellStart"/>
      <w:r>
        <w:t>g</w:t>
      </w:r>
      <w:r>
        <w:rPr>
          <w:i/>
          <w:vertAlign w:val="subscript"/>
        </w:rPr>
        <w:t>L</w:t>
      </w:r>
      <w:proofErr w:type="spellEnd"/>
      <w:r>
        <w:t xml:space="preserve"> and a refractory period </w:t>
      </w:r>
      <w:proofErr w:type="spellStart"/>
      <w:r>
        <w:rPr>
          <w:i/>
        </w:rPr>
        <w:t>τ</w:t>
      </w:r>
      <w:r>
        <w:rPr>
          <w:i/>
          <w:vertAlign w:val="subscript"/>
        </w:rPr>
        <w:t>ref</w:t>
      </w:r>
      <w:proofErr w:type="spellEnd"/>
      <w:r>
        <w:t xml:space="preserve">. The parameter setting s were taken </w:t>
      </w:r>
      <w:r>
        <w:lastRenderedPageBreak/>
        <w:t>from the Allen Institute database (</w:t>
      </w:r>
      <w:hyperlink r:id="rId15">
        <w:r w:rsidR="00B67A27">
          <w:rPr>
            <w:color w:val="0563C1"/>
            <w:u w:val="single"/>
          </w:rPr>
          <w:t>https://portal.brain-map.org/explore/models/mv1-all-layers</w:t>
        </w:r>
      </w:hyperlink>
      <w:r>
        <w:t xml:space="preserve">). </w:t>
      </w:r>
      <w:proofErr w:type="gramStart"/>
      <w:r>
        <w:t>In particular, for</w:t>
      </w:r>
      <w:proofErr w:type="gramEnd"/>
      <w:r>
        <w:t xml:space="preserve"> each type of cell in each layer the Allen database proposes different subsets of cells (e.g. two different PV subsets in L4), each with his own set of parameters. To simplify the model, we only used one set of parameters for each cell type in each layer, choosing the set of parameters of the most prevalent subset of cells. The parameters </w:t>
      </w:r>
      <w:r>
        <w:rPr>
          <w:i/>
        </w:rPr>
        <w:t>C</w:t>
      </w:r>
      <w:r>
        <w:rPr>
          <w:i/>
          <w:vertAlign w:val="subscript"/>
        </w:rPr>
        <w:t>m,</w:t>
      </w:r>
      <w:r>
        <w:rPr>
          <w:i/>
        </w:rPr>
        <w:t xml:space="preserve"> </w:t>
      </w:r>
      <w:proofErr w:type="spellStart"/>
      <w:r>
        <w:rPr>
          <w:i/>
        </w:rPr>
        <w:t>g</w:t>
      </w:r>
      <w:r>
        <w:rPr>
          <w:i/>
          <w:vertAlign w:val="subscript"/>
        </w:rPr>
        <w:t>L</w:t>
      </w:r>
      <w:proofErr w:type="spellEnd"/>
      <w:r>
        <w:rPr>
          <w:i/>
          <w:vertAlign w:val="subscript"/>
        </w:rPr>
        <w:t>,</w:t>
      </w:r>
      <w:r>
        <w:rPr>
          <w:i/>
        </w:rPr>
        <w:t xml:space="preserve"> </w:t>
      </w:r>
      <w:proofErr w:type="spellStart"/>
      <w:r>
        <w:rPr>
          <w:i/>
        </w:rPr>
        <w:t>τ</w:t>
      </w:r>
      <w:r>
        <w:rPr>
          <w:i/>
          <w:vertAlign w:val="subscript"/>
        </w:rPr>
        <w:t>ref</w:t>
      </w:r>
      <w:proofErr w:type="spellEnd"/>
      <w:r>
        <w:rPr>
          <w:i/>
          <w:vertAlign w:val="subscript"/>
        </w:rPr>
        <w:t>,</w:t>
      </w:r>
      <w:r>
        <w:rPr>
          <w:i/>
        </w:rPr>
        <w:t xml:space="preserve"> </w:t>
      </w:r>
      <w:proofErr w:type="spellStart"/>
      <w:r>
        <w:rPr>
          <w:i/>
        </w:rPr>
        <w:t>V</w:t>
      </w:r>
      <w:r>
        <w:rPr>
          <w:i/>
          <w:vertAlign w:val="subscript"/>
        </w:rPr>
        <w:t>rest</w:t>
      </w:r>
      <w:proofErr w:type="spellEnd"/>
      <w:r>
        <w:rPr>
          <w:i/>
          <w:vertAlign w:val="subscript"/>
        </w:rPr>
        <w:t>,</w:t>
      </w:r>
      <w:r>
        <w:rPr>
          <w:i/>
        </w:rPr>
        <w:t xml:space="preserve"> V</w:t>
      </w:r>
      <w:r>
        <w:rPr>
          <w:i/>
          <w:vertAlign w:val="subscript"/>
        </w:rPr>
        <w:t>th</w:t>
      </w:r>
      <w:r>
        <w:t xml:space="preserve"> used for each cell type in each layer are reported in Tables S4-S8.</w:t>
      </w:r>
    </w:p>
    <w:p w14:paraId="1A5FE453" w14:textId="77777777" w:rsidR="00B67A27" w:rsidRDefault="00B67A27">
      <w:pPr>
        <w:spacing w:line="360" w:lineRule="auto"/>
      </w:pPr>
    </w:p>
    <w:p w14:paraId="6BC6F694" w14:textId="77777777" w:rsidR="00B67A27" w:rsidRDefault="00000000">
      <w:pPr>
        <w:spacing w:line="360" w:lineRule="auto"/>
        <w:rPr>
          <w:u w:val="single"/>
        </w:rPr>
      </w:pPr>
      <w:r>
        <w:rPr>
          <w:u w:val="single"/>
        </w:rPr>
        <w:t xml:space="preserve">Details on background noise: </w:t>
      </w:r>
    </w:p>
    <w:p w14:paraId="4AEE6EF8" w14:textId="77777777" w:rsidR="00B67A27" w:rsidRDefault="00000000">
      <w:pPr>
        <w:spacing w:line="360" w:lineRule="auto"/>
      </w:pPr>
      <w:bookmarkStart w:id="559" w:name="_3znysh7" w:colFirst="0" w:colLast="0"/>
      <w:bookmarkEnd w:id="559"/>
      <w:r>
        <w:t xml:space="preserve">All neurons received background noise, representing the influence of the 'rest of the brain' on the </w:t>
      </w:r>
      <w:proofErr w:type="spellStart"/>
      <w:r>
        <w:t>modeled</w:t>
      </w:r>
      <w:proofErr w:type="spellEnd"/>
      <w:r>
        <w:t xml:space="preserve"> area, as shown in Figure 1. Excitatory postsynaptic currents (EPSCs) due to background noise are exclusively mediated in the model by AMPA receptors, denoted as </w:t>
      </w:r>
      <w:proofErr w:type="spellStart"/>
      <w:proofErr w:type="gramStart"/>
      <w:r>
        <w:rPr>
          <w:i/>
        </w:rPr>
        <w:t>I</w:t>
      </w:r>
      <w:r>
        <w:rPr>
          <w:i/>
          <w:vertAlign w:val="subscript"/>
        </w:rPr>
        <w:t>bg,AMPA</w:t>
      </w:r>
      <w:proofErr w:type="spellEnd"/>
      <w:proofErr w:type="gramEnd"/>
      <w:r>
        <w:rPr>
          <w:i/>
        </w:rPr>
        <w:t>(t)</w:t>
      </w:r>
      <w:r>
        <w:t xml:space="preserve"> (Eq. 3). The levels of background noise that each group of cells received can be found in Supplementary Table 9. The firing rate </w:t>
      </w:r>
      <w:proofErr w:type="spellStart"/>
      <w:r>
        <w:t>υ</w:t>
      </w:r>
      <w:r>
        <w:rPr>
          <w:vertAlign w:val="subscript"/>
        </w:rPr>
        <w:t>bg</w:t>
      </w:r>
      <w:proofErr w:type="spellEnd"/>
      <w:r>
        <w:t xml:space="preserve"> of the background </w:t>
      </w:r>
      <w:proofErr w:type="spellStart"/>
      <w:r>
        <w:t>Poissonian</w:t>
      </w:r>
      <w:proofErr w:type="spellEnd"/>
      <w:r>
        <w:t xml:space="preserve"> pulse generators connected to each group differed among each cell type. Each neuron in every group was connected to its own background Poisson generator. Thus, even though the rates </w:t>
      </w:r>
      <w:proofErr w:type="spellStart"/>
      <w:r>
        <w:t>υ</w:t>
      </w:r>
      <w:r>
        <w:rPr>
          <w:vertAlign w:val="subscript"/>
        </w:rPr>
        <w:t>bg</w:t>
      </w:r>
      <w:proofErr w:type="spellEnd"/>
      <w:r>
        <w:t xml:space="preserve"> of the Poisson generators were the same for all neurons within the same group, each specific cell received its own specific pulse train.</w:t>
      </w:r>
    </w:p>
    <w:p w14:paraId="38240CD1" w14:textId="77777777" w:rsidR="00B67A27" w:rsidRDefault="00B67A27">
      <w:pPr>
        <w:spacing w:line="360" w:lineRule="auto"/>
      </w:pPr>
    </w:p>
    <w:p w14:paraId="5A0C76E8" w14:textId="77777777" w:rsidR="00B67A27" w:rsidRDefault="00000000">
      <w:pPr>
        <w:spacing w:line="360" w:lineRule="auto"/>
      </w:pPr>
      <w:r>
        <w:rPr>
          <w:u w:val="single"/>
        </w:rPr>
        <w:t>Details on synaptic weights</w:t>
      </w:r>
      <w:r>
        <w:t xml:space="preserve">: </w:t>
      </w:r>
    </w:p>
    <w:p w14:paraId="2B3A78FA" w14:textId="77777777" w:rsidR="00B67A27" w:rsidRDefault="00000000">
      <w:pPr>
        <w:spacing w:line="360" w:lineRule="auto"/>
      </w:pPr>
      <w:r>
        <w:t xml:space="preserve">The weight of each synapse </w:t>
      </w:r>
      <w:proofErr w:type="spellStart"/>
      <w:r>
        <w:t>w</w:t>
      </w:r>
      <w:r>
        <w:rPr>
          <w:vertAlign w:val="subscript"/>
        </w:rPr>
        <w:t>j</w:t>
      </w:r>
      <w:proofErr w:type="spellEnd"/>
      <w:r>
        <w:t xml:space="preserve"> from neurons of group A to neurons in group B was set as follows:</w:t>
      </w:r>
    </w:p>
    <w:p w14:paraId="7D3FC85D" w14:textId="77777777" w:rsidR="00B67A27" w:rsidRDefault="00B67A27">
      <w:pPr>
        <w:spacing w:line="360" w:lineRule="auto"/>
      </w:pPr>
    </w:p>
    <w:p w14:paraId="12F684CF" w14:textId="77777777" w:rsidR="00B67A27" w:rsidRDefault="00000000">
      <w:pPr>
        <w:spacing w:line="360" w:lineRule="auto"/>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j</m:t>
            </m:r>
          </m:sub>
        </m:sSub>
        <m:r>
          <w:rPr>
            <w:rFonts w:ascii="Cambria Math" w:eastAsia="Cambria Math" w:hAnsi="Cambria Math" w:cs="Cambria Math"/>
          </w:rPr>
          <m:t>=G</m:t>
        </m:r>
        <m:f>
          <m:fPr>
            <m:ctrlPr>
              <w:rPr>
                <w:rFonts w:ascii="Cambria Math" w:eastAsia="Cambria Math" w:hAnsi="Cambria Math" w:cs="Cambria Math"/>
              </w:rPr>
            </m:ctrlPr>
          </m:fPr>
          <m:num>
            <m:r>
              <w:rPr>
                <w:rFonts w:ascii="Cambria Math" w:eastAsia="Cambria Math" w:hAnsi="Cambria Math" w:cs="Cambria Math"/>
              </w:rPr>
              <m:t>s</m:t>
            </m:r>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send</m:t>
                </m:r>
              </m:sub>
            </m:sSub>
            <m:r>
              <w:rPr>
                <w:rFonts w:ascii="Cambria Math" w:eastAsia="Cambria Math" w:hAnsi="Cambria Math" w:cs="Cambria Math"/>
              </w:rPr>
              <m:t xml:space="preserve"> p</m:t>
            </m:r>
          </m:den>
        </m:f>
      </m:oMath>
      <w:r>
        <w:tab/>
      </w:r>
      <w:r>
        <w:tab/>
      </w:r>
      <w:r>
        <w:tab/>
      </w:r>
      <w:r>
        <w:tab/>
      </w:r>
      <w:r>
        <w:tab/>
      </w:r>
      <w:r>
        <w:tab/>
      </w:r>
      <w:r>
        <w:tab/>
      </w:r>
      <w:r>
        <w:tab/>
      </w:r>
      <w:r>
        <w:tab/>
        <w:t>(Eq. 11)</w:t>
      </w:r>
    </w:p>
    <w:p w14:paraId="1651B7C4" w14:textId="77777777" w:rsidR="00B67A27" w:rsidRDefault="00B67A27">
      <w:pPr>
        <w:spacing w:line="360" w:lineRule="auto"/>
      </w:pPr>
    </w:p>
    <w:p w14:paraId="5803A761" w14:textId="77777777" w:rsidR="00B67A27" w:rsidRDefault="00000000">
      <w:pPr>
        <w:spacing w:line="360" w:lineRule="auto"/>
      </w:pPr>
      <w:r>
        <w:t xml:space="preserve">where </w:t>
      </w:r>
      <w:r>
        <w:rPr>
          <w:i/>
        </w:rPr>
        <w:t>G</w:t>
      </w:r>
      <w:r>
        <w:t>=5 is the global coupling factor,</w:t>
      </w:r>
      <w:r>
        <w:rPr>
          <w:rFonts w:ascii="Cambria Math" w:eastAsia="Cambria Math" w:hAnsi="Cambria Math" w:cs="Cambria Math"/>
        </w:rPr>
        <w:t xml:space="preserve"> </w:t>
      </w:r>
      <m:oMath>
        <m:r>
          <w:rPr>
            <w:rFonts w:ascii="Cambria Math" w:eastAsia="Cambria Math" w:hAnsi="Cambria Math" w:cs="Cambria Math"/>
          </w:rPr>
          <m:t>s</m:t>
        </m:r>
      </m:oMath>
      <w:r>
        <w:rPr>
          <w:i/>
        </w:rPr>
        <w:t xml:space="preserve"> </w:t>
      </w:r>
      <w:r>
        <w:t xml:space="preserve">is the overall strength between the two connected groups of cells, </w:t>
      </w:r>
      <w:proofErr w:type="spellStart"/>
      <w:r>
        <w:rPr>
          <w:i/>
        </w:rPr>
        <w:t>N</w:t>
      </w:r>
      <w:r>
        <w:rPr>
          <w:i/>
          <w:vertAlign w:val="subscript"/>
        </w:rPr>
        <w:t>send</w:t>
      </w:r>
      <w:proofErr w:type="spellEnd"/>
      <w:r>
        <w:t xml:space="preserve"> is the number of neurons in the sending population A, and </w:t>
      </w:r>
      <w:r>
        <w:rPr>
          <w:i/>
        </w:rPr>
        <w:t xml:space="preserve">p </w:t>
      </w:r>
      <w:r>
        <w:t>the probability of connection between the neurons of the two groups (A and B) taken from the experimental probability matrix</w:t>
      </w:r>
      <w:r>
        <w:rPr>
          <w:i/>
        </w:rPr>
        <w:t xml:space="preserve"> P</w:t>
      </w:r>
      <w:r>
        <w:t xml:space="preserve">. For each pair of connected groups, </w:t>
      </w:r>
      <m:oMath>
        <m:r>
          <w:rPr>
            <w:rFonts w:ascii="Cambria Math" w:hAnsi="Cambria Math"/>
          </w:rPr>
          <m:t>s</m:t>
        </m:r>
      </m:oMath>
      <w:r>
        <w:rPr>
          <w:i/>
        </w:rPr>
        <w:t xml:space="preserve"> </w:t>
      </w:r>
      <w:r>
        <w:t xml:space="preserve">is taken from the experimental synaptic connectivity matrix </w:t>
      </w:r>
      <w:r>
        <w:rPr>
          <w:i/>
        </w:rPr>
        <w:t>S</w:t>
      </w:r>
      <w:r>
        <w:t xml:space="preserve">, defined by the 16x16 + 16x2 = 288 synaptic </w:t>
      </w:r>
      <w:r>
        <w:lastRenderedPageBreak/>
        <w:t xml:space="preserve">strengths between the 17 considered cell types (4 groups in each of the 4 layers + 1 group in layer 1). Matrices </w:t>
      </w:r>
      <w:r>
        <w:rPr>
          <w:i/>
        </w:rPr>
        <w:t>S</w:t>
      </w:r>
      <w:r>
        <w:t xml:space="preserve"> and </w:t>
      </w:r>
      <w:r>
        <w:rPr>
          <w:i/>
        </w:rPr>
        <w:t>P</w:t>
      </w:r>
      <w:r>
        <w:t xml:space="preserve"> can be found at </w:t>
      </w:r>
      <w:hyperlink r:id="rId16">
        <w:r w:rsidR="00B67A27">
          <w:rPr>
            <w:color w:val="0563C1"/>
            <w:u w:val="single"/>
          </w:rPr>
          <w:t>https://portal.brain-map.org/explore/models/mv1-all-layers.</w:t>
        </w:r>
      </w:hyperlink>
      <w:r>
        <w:t xml:space="preserve"> The normalization in Eq. 11 above guarantees that the dynamics and equilibrium points of the system scale properly with the size of the network (Fig. S2).</w:t>
      </w:r>
    </w:p>
    <w:p w14:paraId="1F391187" w14:textId="77777777" w:rsidR="00B67A27" w:rsidRDefault="00B67A27">
      <w:pPr>
        <w:spacing w:line="360" w:lineRule="auto"/>
      </w:pPr>
    </w:p>
    <w:p w14:paraId="6B6220FC" w14:textId="77777777" w:rsidR="00B67A27" w:rsidRDefault="00000000">
      <w:pPr>
        <w:spacing w:line="360" w:lineRule="auto"/>
      </w:pPr>
      <w:r>
        <w:t xml:space="preserve">The spikes generated by a presynaptic excitatory neuron can target AMPA or/and NMDA receptors of the postsynaptic neuron. The AMPA and NMDA receptors are chosen to be present at the excitatory synapse in a 0.8 and 0.2 ratio respectively. Thus, the probability of connection </w:t>
      </w:r>
      <w:r>
        <w:rPr>
          <w:i/>
        </w:rPr>
        <w:t>p</w:t>
      </w:r>
      <w:r>
        <w:t xml:space="preserve"> between the neurons of the two groups (A and B) is multiplied by 0.2 for NMDA receptors and 0.8 for AMPA receptors. For example, suppose that excitatory neurons in group A are connected to neurons in group B with a probability </w:t>
      </w:r>
      <w:r>
        <w:rPr>
          <w:i/>
        </w:rPr>
        <w:t xml:space="preserve">p </w:t>
      </w:r>
      <w:r>
        <w:t>(taken from the matrix P</w:t>
      </w:r>
      <w:r>
        <w:rPr>
          <w:i/>
        </w:rPr>
        <w:t>)</w:t>
      </w:r>
      <w:r>
        <w:t>. Then the excitatory connections targeting the AMPA receptors of group B will be chosen with</w:t>
      </w:r>
      <w:r>
        <w:rPr>
          <w:i/>
        </w:rPr>
        <w:t xml:space="preserve"> </w:t>
      </w:r>
      <w:proofErr w:type="spellStart"/>
      <w:r>
        <w:rPr>
          <w:i/>
        </w:rPr>
        <w:t>p</w:t>
      </w:r>
      <w:r>
        <w:rPr>
          <w:i/>
          <w:vertAlign w:val="subscript"/>
        </w:rPr>
        <w:t>AMPA</w:t>
      </w:r>
      <w:proofErr w:type="spellEnd"/>
      <w:r>
        <w:t xml:space="preserve"> = </w:t>
      </w:r>
      <w:r>
        <w:rPr>
          <w:i/>
        </w:rPr>
        <w:t>p</w:t>
      </w:r>
      <w:r>
        <w:t xml:space="preserve">*0.8 and those targeting NMDA receptors will be chosen with </w:t>
      </w:r>
      <w:proofErr w:type="spellStart"/>
      <w:r>
        <w:rPr>
          <w:i/>
        </w:rPr>
        <w:t>p</w:t>
      </w:r>
      <w:r>
        <w:rPr>
          <w:i/>
          <w:vertAlign w:val="subscript"/>
        </w:rPr>
        <w:t>NMDA</w:t>
      </w:r>
      <w:proofErr w:type="spellEnd"/>
      <w:r>
        <w:t xml:space="preserve"> = </w:t>
      </w:r>
      <w:r>
        <w:rPr>
          <w:i/>
        </w:rPr>
        <w:t>p</w:t>
      </w:r>
      <w:r>
        <w:t>*0.2.</w:t>
      </w:r>
      <w:r>
        <w:rPr>
          <w:i/>
        </w:rPr>
        <w:t xml:space="preserve"> </w:t>
      </w:r>
    </w:p>
    <w:p w14:paraId="2E98658D" w14:textId="77777777" w:rsidR="00B67A27" w:rsidRDefault="00B67A27">
      <w:pPr>
        <w:spacing w:line="360" w:lineRule="auto"/>
      </w:pPr>
    </w:p>
    <w:p w14:paraId="277C8B65" w14:textId="77777777" w:rsidR="00B67A27" w:rsidRDefault="00000000">
      <w:pPr>
        <w:spacing w:line="360" w:lineRule="auto"/>
      </w:pPr>
      <w:r>
        <w:t xml:space="preserve">All differential equations were numerically solved using Euler’s method, using a time step of 0.1 </w:t>
      </w:r>
      <w:proofErr w:type="spellStart"/>
      <w:r>
        <w:t>ms</w:t>
      </w:r>
      <w:proofErr w:type="spellEnd"/>
      <w:r>
        <w:t>.</w:t>
      </w:r>
    </w:p>
    <w:p w14:paraId="6FFC6BDE" w14:textId="77777777" w:rsidR="00B67A27" w:rsidRDefault="00B67A27">
      <w:pPr>
        <w:spacing w:line="360" w:lineRule="auto"/>
      </w:pPr>
    </w:p>
    <w:p w14:paraId="41C31D1B" w14:textId="77777777" w:rsidR="00B67A27" w:rsidRDefault="00000000">
      <w:pPr>
        <w:spacing w:line="360" w:lineRule="auto"/>
        <w:rPr>
          <w:ins w:id="560" w:author="Giulia Moreni" w:date="2024-09-11T15:00:00Z"/>
        </w:rPr>
      </w:pPr>
      <w:ins w:id="561" w:author="Giulia Moreni" w:date="2024-09-11T15:00:00Z">
        <w:r>
          <w:t xml:space="preserve">Probability correction: </w:t>
        </w:r>
      </w:ins>
    </w:p>
    <w:p w14:paraId="54171078" w14:textId="77777777" w:rsidR="00F23E88" w:rsidRDefault="00F23E88">
      <w:pPr>
        <w:spacing w:line="360" w:lineRule="auto"/>
      </w:pPr>
    </w:p>
    <w:p w14:paraId="78EF6344" w14:textId="77777777" w:rsidR="006E305A" w:rsidRDefault="006E305A" w:rsidP="006E305A">
      <w:pPr>
        <w:spacing w:line="360" w:lineRule="auto"/>
        <w:rPr>
          <w:ins w:id="562" w:author="Jorge Mejias" w:date="2024-09-15T11:44:00Z" w16du:dateUtc="2024-09-15T09:44:00Z"/>
        </w:rPr>
      </w:pPr>
      <w:ins w:id="563" w:author="Jorge Mejias" w:date="2024-09-15T11:44:00Z" w16du:dateUtc="2024-09-15T09:44:00Z">
        <w:r w:rsidRPr="00F23E88">
          <w:t xml:space="preserve">Since, for realistic cell densities, the connection probabilities in </w:t>
        </w:r>
        <w:proofErr w:type="spellStart"/>
        <w:r w:rsidRPr="00F23E88">
          <w:t>Billeh</w:t>
        </w:r>
        <w:proofErr w:type="spellEnd"/>
        <w:r w:rsidRPr="00F23E88">
          <w:t xml:space="preserve"> et al. correspond to a column with radius of r=75 um and our own network of 5,000 neurons would correspond to a column of radius ~125um, we translated those quantities to better approximate values of uniform connection probabilities.</w:t>
        </w:r>
      </w:ins>
    </w:p>
    <w:p w14:paraId="12C02EBA" w14:textId="77777777" w:rsidR="006E305A" w:rsidRDefault="006E305A" w:rsidP="006E305A">
      <w:pPr>
        <w:spacing w:line="360" w:lineRule="auto"/>
        <w:rPr>
          <w:ins w:id="564" w:author="Jorge Mejias" w:date="2024-09-15T11:44:00Z" w16du:dateUtc="2024-09-15T09:44:00Z"/>
        </w:rPr>
      </w:pPr>
    </w:p>
    <w:p w14:paraId="71CD5555" w14:textId="77777777" w:rsidR="006E305A" w:rsidRDefault="006E305A" w:rsidP="006E305A">
      <w:pPr>
        <w:spacing w:line="360" w:lineRule="auto"/>
        <w:rPr>
          <w:ins w:id="565" w:author="Jorge Mejias" w:date="2024-09-15T11:44:00Z" w16du:dateUtc="2024-09-15T09:44:00Z"/>
        </w:rPr>
      </w:pPr>
      <w:ins w:id="566" w:author="Jorge Mejias" w:date="2024-09-15T11:44:00Z" w16du:dateUtc="2024-09-15T09:44:00Z">
        <w:r w:rsidRPr="00F23E88">
          <w:t xml:space="preserve">We performed the translation for each connection type using the correct value of the Gaussian width of each connection, denoted as sigma. These values of sigma are reported in supplementary material of </w:t>
        </w:r>
        <w:proofErr w:type="spellStart"/>
        <w:r w:rsidRPr="00F23E88">
          <w:t>Billeh</w:t>
        </w:r>
        <w:proofErr w:type="spellEnd"/>
        <w:r w:rsidRPr="00F23E88">
          <w:t xml:space="preserve"> et al. </w:t>
        </w:r>
        <w:proofErr w:type="gramStart"/>
        <w:r w:rsidRPr="00F23E88">
          <w:t>and also</w:t>
        </w:r>
        <w:proofErr w:type="gramEnd"/>
        <w:r w:rsidRPr="00F23E88">
          <w:t xml:space="preserve"> in </w:t>
        </w:r>
        <w:r>
          <w:t>Table 10</w:t>
        </w:r>
        <w:r w:rsidRPr="00F23E88">
          <w:t>.</w:t>
        </w:r>
      </w:ins>
    </w:p>
    <w:p w14:paraId="66B9A9F2" w14:textId="2B42EAF4" w:rsidR="00F23E88" w:rsidRDefault="00F23E88">
      <w:pPr>
        <w:spacing w:line="360" w:lineRule="auto"/>
        <w:rPr>
          <w:ins w:id="567" w:author="Giulia Moreni" w:date="2024-09-11T15:00:00Z"/>
        </w:rPr>
      </w:pPr>
    </w:p>
    <w:p w14:paraId="5B11E2AB" w14:textId="1E19AB10" w:rsidR="00B67A27" w:rsidRDefault="00000000">
      <w:pPr>
        <w:spacing w:line="360" w:lineRule="auto"/>
        <w:rPr>
          <w:ins w:id="568" w:author="Giulia Moreni" w:date="2024-09-11T15:00:00Z"/>
        </w:rPr>
      </w:pPr>
      <w:ins w:id="569" w:author="Giulia Moreni" w:date="2024-09-11T15:00:00Z">
        <w:r>
          <w:t>The new correct uniform probability used now in the model are given by</w:t>
        </w:r>
      </w:ins>
    </w:p>
    <w:p w14:paraId="58318F9D" w14:textId="136FDCEA" w:rsidR="00B67A27" w:rsidRDefault="00000000">
      <w:pPr>
        <w:spacing w:line="360" w:lineRule="auto"/>
      </w:pPr>
      <m:oMathPara>
        <m:oMath>
          <m:sSub>
            <m:sSubPr>
              <m:ctrlPr>
                <w:rPr>
                  <w:rFonts w:ascii="Cambria Math" w:hAnsi="Cambria Math"/>
                </w:rPr>
              </m:ctrlPr>
            </m:sSubPr>
            <m:e>
              <m:r>
                <w:rPr>
                  <w:rFonts w:ascii="Cambria Math" w:hAnsi="Cambria Math"/>
                </w:rPr>
                <m:t>P</m:t>
              </m:r>
            </m:e>
            <m:sub>
              <m:r>
                <w:rPr>
                  <w:rFonts w:ascii="Cambria Math" w:hAnsi="Cambria Math"/>
                </w:rPr>
                <m:t>new</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den>
          </m:f>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R</m:t>
                  </m:r>
                </m:e>
                <m:sub>
                  <m:r>
                    <w:rPr>
                      <w:rFonts w:ascii="Cambria Math" w:hAnsi="Cambria Math"/>
                    </w:rPr>
                    <m:t>0</m:t>
                  </m:r>
                </m:sub>
              </m:sSub>
            </m:sup>
            <m:e>
              <m:r>
                <w:rPr>
                  <w:rFonts w:ascii="Cambria Math" w:hAnsi="Cambria Math"/>
                </w:rPr>
                <m:t>A</m:t>
              </m:r>
            </m:e>
          </m:nary>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 xml:space="preserve">2 </m:t>
                  </m:r>
                </m:sup>
              </m:sSup>
            </m:sup>
          </m:sSup>
          <m:r>
            <w:rPr>
              <w:rFonts w:ascii="Cambria Math" w:hAnsi="Cambria Math"/>
            </w:rPr>
            <m:t>2πrdr</m:t>
          </m:r>
        </m:oMath>
      </m:oMathPara>
    </w:p>
    <w:p w14:paraId="005F5D8B" w14:textId="31D19333" w:rsidR="00B67A27" w:rsidRDefault="00000000">
      <w:pPr>
        <w:spacing w:line="360" w:lineRule="auto"/>
        <w:rPr>
          <w:ins w:id="570" w:author="Giulia Moreni" w:date="2024-09-11T15:00:00Z"/>
        </w:rPr>
      </w:pPr>
      <w:ins w:id="571" w:author="Giulia Moreni" w:date="2024-09-11T15:00:00Z">
        <w:r>
          <w:t>where</w:t>
        </w:r>
      </w:ins>
      <m:oMath>
        <m:r>
          <w:ins w:id="572" w:author="Giulia Moreni" w:date="2024-09-11T15:00:00Z">
            <w:rPr>
              <w:rFonts w:ascii="Cambria Math" w:hAnsi="Cambria Math"/>
            </w:rPr>
            <m:t xml:space="preserve"> </m:t>
          </w:ins>
        </m:r>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rep</m:t>
                </m:r>
              </m:sub>
            </m:sSub>
          </m:num>
          <m:den>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den>
            </m:f>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0</m:t>
                            </m:r>
                          </m:sub>
                        </m:sSub>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den>
                </m:f>
              </m:sup>
            </m:sSup>
            <m:r>
              <w:rPr>
                <w:rFonts w:ascii="Cambria Math" w:hAnsi="Cambria Math"/>
              </w:rPr>
              <m:t>)</m:t>
            </m:r>
          </m:den>
        </m:f>
      </m:oMath>
      <w:r>
        <w:t>,</w:t>
      </w:r>
      <m:oMath>
        <m:sSub>
          <m:sSubPr>
            <m:ctrlPr>
              <w:rPr>
                <w:rFonts w:ascii="Cambria Math" w:hAnsi="Cambria Math"/>
              </w:rPr>
            </m:ctrlPr>
          </m:sSubPr>
          <m:e>
            <m:r>
              <w:rPr>
                <w:rFonts w:ascii="Cambria Math" w:hAnsi="Cambria Math"/>
              </w:rPr>
              <m:t xml:space="preserve"> P</m:t>
            </m:r>
          </m:e>
          <m:sub>
            <m:r>
              <w:rPr>
                <w:rFonts w:ascii="Cambria Math" w:hAnsi="Cambria Math"/>
              </w:rPr>
              <m:t>rep</m:t>
            </m:r>
          </m:sub>
        </m:sSub>
      </m:oMath>
      <w:r>
        <w:t xml:space="preserve"> </w:t>
      </w:r>
      <w:ins w:id="573" w:author="Giulia Moreni" w:date="2024-09-11T15:00:00Z">
        <w:r>
          <w:t xml:space="preserve">is the probability used previously, R = 125 um, </w:t>
        </w:r>
      </w:ins>
      <m:oMath>
        <m:sSub>
          <m:sSubPr>
            <m:ctrlPr>
              <w:rPr>
                <w:rFonts w:ascii="Cambria Math" w:hAnsi="Cambria Math"/>
              </w:rPr>
            </m:ctrlPr>
          </m:sSubPr>
          <m:e>
            <m:r>
              <w:ins w:id="574" w:author="Giulia Moreni" w:date="2024-09-11T15:00:00Z">
                <w:rPr>
                  <w:rFonts w:ascii="Cambria Math" w:hAnsi="Cambria Math"/>
                </w:rPr>
                <m:t>R</m:t>
              </w:ins>
            </m:r>
          </m:e>
          <m:sub>
            <m:r>
              <w:rPr>
                <w:rFonts w:ascii="Cambria Math" w:hAnsi="Cambria Math"/>
              </w:rPr>
              <m:t>0</m:t>
            </m:r>
          </m:sub>
        </m:sSub>
      </m:oMath>
      <w:ins w:id="575" w:author="Giulia Moreni" w:date="2024-09-11T15:00:00Z">
        <w:r>
          <w:t xml:space="preserve">= 75 um, and sigmas are reported in </w:t>
        </w:r>
      </w:ins>
      <w:r w:rsidR="002C17A4">
        <w:t>Table 10</w:t>
      </w:r>
      <w:ins w:id="576" w:author="Giulia Moreni" w:date="2024-09-11T15:00:00Z">
        <w:r>
          <w:t xml:space="preserve"> along with the result of the calculation.  </w:t>
        </w:r>
      </w:ins>
    </w:p>
    <w:p w14:paraId="4F46F6B6" w14:textId="77777777" w:rsidR="00B67A27" w:rsidRDefault="00B67A27">
      <w:pPr>
        <w:spacing w:line="360" w:lineRule="auto"/>
      </w:pPr>
    </w:p>
    <w:p w14:paraId="7073861F" w14:textId="77777777" w:rsidR="00B67A27" w:rsidRDefault="00000000">
      <w:pPr>
        <w:spacing w:line="360" w:lineRule="auto"/>
        <w:rPr>
          <w:u w:val="single"/>
        </w:rPr>
      </w:pPr>
      <w:r>
        <w:rPr>
          <w:u w:val="single"/>
        </w:rPr>
        <w:t>Perturbation matrix</w:t>
      </w:r>
    </w:p>
    <w:p w14:paraId="1B466966" w14:textId="06020BAF" w:rsidR="00B67A27" w:rsidRDefault="00000000">
      <w:pPr>
        <w:spacing w:line="360" w:lineRule="auto"/>
      </w:pPr>
      <w:r>
        <w:t xml:space="preserve">We analysed the effects on neuronal populations following the administration of a specific input. Each square in a matrix (e.g. figure </w:t>
      </w:r>
      <w:ins w:id="577" w:author="Giulia Moreni" w:date="2024-09-12T15:36:00Z">
        <w:r>
          <w:t>3</w:t>
        </w:r>
      </w:ins>
      <w:del w:id="578" w:author="Giulia Moreni" w:date="2024-09-12T15:36:00Z">
        <w:r>
          <w:delText>2</w:delText>
        </w:r>
      </w:del>
      <w:r>
        <w:t xml:space="preserve">A) corresponds to an individual simulation. The y-axis specifies the population receiving the input, while the x-axis indicates the observed effect on a different population. To create the matrices, we injected a </w:t>
      </w:r>
      <w:proofErr w:type="gramStart"/>
      <w:r>
        <w:t xml:space="preserve">30 </w:t>
      </w:r>
      <w:proofErr w:type="spellStart"/>
      <w:r>
        <w:t>pA</w:t>
      </w:r>
      <w:proofErr w:type="spellEnd"/>
      <w:proofErr w:type="gramEnd"/>
      <w:r>
        <w:t xml:space="preserve"> constant current into each group and recorded the ensuing effects on all other neuronal groups. The percentage change in average firing rate, used to construct these matrices, was determined by comparing the mean firing rates after stimulation with the respective baseline rates (prior to input injection). To evaluate the baseline rates we used a time window of 3 seconds of simulation, the same time window was used to evaluate the rates after the injected current.  We thus calculated the mean firing rate for each population both before and after the stimuli were introduced. In the matrices, red signifies an increase in firing rate by 20% or more relative to the baseline, blue indicates a decrease in firing rate by 20% or more, and white reflects a change in firing rate that is less than 20% (whether a decrease or an increase).</w:t>
      </w:r>
      <w:r w:rsidR="00224046">
        <w:t xml:space="preserve"> </w:t>
      </w:r>
      <w:ins w:id="579" w:author="Giulia Moreni" w:date="2024-09-10T15:58:00Z">
        <w:r>
          <w:t xml:space="preserve">We also provided all the matrices with the exact changes of percentage firing rates in Supplementary figures S5, S6, S9, S10. </w:t>
        </w:r>
      </w:ins>
    </w:p>
    <w:p w14:paraId="77461F5B" w14:textId="77777777" w:rsidR="00B67A27" w:rsidRDefault="00B67A27">
      <w:pPr>
        <w:spacing w:line="360" w:lineRule="auto"/>
      </w:pPr>
    </w:p>
    <w:p w14:paraId="582DD3D4" w14:textId="77777777" w:rsidR="00B67A27" w:rsidRDefault="00000000">
      <w:pPr>
        <w:spacing w:line="360" w:lineRule="auto"/>
      </w:pPr>
      <w:r>
        <w:t xml:space="preserve">It is important to understand that these ‘baselines’ for firing rates (initial states) varied depending on the scenario under analysis: Spontaneous, FF input (with different strength), FB input, or a combination of the two. We always compared the firing rates after the perturbation stimuli with the firing rates prior the input injection, which was specific for each initial state analysed.  </w:t>
      </w:r>
    </w:p>
    <w:p w14:paraId="2B7EE07C" w14:textId="77777777" w:rsidR="00013DDD" w:rsidRDefault="00013DDD">
      <w:pPr>
        <w:spacing w:line="360" w:lineRule="auto"/>
      </w:pPr>
    </w:p>
    <w:p w14:paraId="4E09D27F" w14:textId="77777777" w:rsidR="00116A2B" w:rsidRDefault="00000000">
      <w:pPr>
        <w:spacing w:line="360" w:lineRule="auto"/>
        <w:rPr>
          <w:ins w:id="580" w:author="Jorge Mejias" w:date="2024-09-15T13:20:00Z" w16du:dateUtc="2024-09-15T11:20:00Z"/>
        </w:rPr>
      </w:pPr>
      <w:ins w:id="581" w:author="Giulia Moreni" w:date="2024-09-12T15:47:00Z">
        <w:r>
          <w:lastRenderedPageBreak/>
          <w:t xml:space="preserve">To put the model in the desired condition (FF, FB, FF+FB etc) we inject the external input to the neurons through the </w:t>
        </w:r>
        <w:proofErr w:type="spellStart"/>
        <w:r>
          <w:t>I</w:t>
        </w:r>
        <w:r w:rsidRPr="00013DDD">
          <w:rPr>
            <w:vertAlign w:val="subscript"/>
          </w:rPr>
          <w:t>ext</w:t>
        </w:r>
        <w:proofErr w:type="spellEnd"/>
        <w:r>
          <w:t>(t) variable in Eq. 2. For example</w:t>
        </w:r>
      </w:ins>
      <w:r w:rsidR="00013DDD">
        <w:t>,</w:t>
      </w:r>
      <w:ins w:id="582" w:author="Giulia Moreni" w:date="2024-09-12T15:47:00Z">
        <w:r>
          <w:t xml:space="preserve"> for the FF condition we inject 150</w:t>
        </w:r>
      </w:ins>
      <w:r w:rsidR="00013DDD">
        <w:t xml:space="preserve"> </w:t>
      </w:r>
      <w:proofErr w:type="spellStart"/>
      <w:proofErr w:type="gramStart"/>
      <w:ins w:id="583" w:author="Giulia Moreni" w:date="2024-09-12T15:47:00Z">
        <w:r>
          <w:t>pA</w:t>
        </w:r>
        <w:proofErr w:type="spellEnd"/>
        <w:proofErr w:type="gramEnd"/>
        <w:r>
          <w:t xml:space="preserve"> to 25% of excitatory neurons in layer 4 (E4) and 5% of PV cells in layer 4 (PV4).</w:t>
        </w:r>
      </w:ins>
      <w:r w:rsidR="00013DDD">
        <w:t xml:space="preserve"> </w:t>
      </w:r>
      <w:ins w:id="584" w:author="Giulia Moreni" w:date="2024-09-12T15:47:00Z">
        <w:r>
          <w:t>For the FB condition we inject 150</w:t>
        </w:r>
      </w:ins>
      <w:r w:rsidR="00013DDD">
        <w:t xml:space="preserve"> </w:t>
      </w:r>
      <w:proofErr w:type="spellStart"/>
      <w:proofErr w:type="gramStart"/>
      <w:ins w:id="585" w:author="Giulia Moreni" w:date="2024-09-12T15:47:00Z">
        <w:r>
          <w:t>pA</w:t>
        </w:r>
        <w:proofErr w:type="spellEnd"/>
        <w:proofErr w:type="gramEnd"/>
        <w:r>
          <w:t xml:space="preserve"> to 25% of E5 and 5% of PV5.</w:t>
        </w:r>
      </w:ins>
      <w:r w:rsidR="00013DDD">
        <w:t xml:space="preserve"> </w:t>
      </w:r>
      <w:ins w:id="586" w:author="Giulia Moreni" w:date="2024-09-12T15:47:00Z">
        <w:r>
          <w:t>All the external inputs for the different feedback conditions analysed are targeting a subset of E cells (25%) and PV cells (5%) in the indicated layer and 150</w:t>
        </w:r>
      </w:ins>
      <w:r w:rsidR="00013DDD">
        <w:t xml:space="preserve"> </w:t>
      </w:r>
      <w:proofErr w:type="spellStart"/>
      <w:ins w:id="587" w:author="Giulia Moreni" w:date="2024-09-12T15:47:00Z">
        <w:r>
          <w:t>pA</w:t>
        </w:r>
        <w:proofErr w:type="spellEnd"/>
        <w:r>
          <w:t xml:space="preserve"> constant current is used.  </w:t>
        </w:r>
      </w:ins>
    </w:p>
    <w:p w14:paraId="1C2D114A" w14:textId="77777777" w:rsidR="00116A2B" w:rsidRDefault="00116A2B">
      <w:pPr>
        <w:spacing w:line="360" w:lineRule="auto"/>
        <w:rPr>
          <w:ins w:id="588" w:author="Jorge Mejias" w:date="2024-09-15T13:20:00Z" w16du:dateUtc="2024-09-15T11:20:00Z"/>
        </w:rPr>
      </w:pPr>
    </w:p>
    <w:p w14:paraId="6C0F9BD3" w14:textId="5E52AC61" w:rsidR="00B67A27" w:rsidRDefault="00D64D3E" w:rsidP="00116A2B">
      <w:pPr>
        <w:spacing w:line="360" w:lineRule="auto"/>
        <w:rPr>
          <w:ins w:id="589" w:author="Giulia Moreni" w:date="2024-09-12T15:47:00Z"/>
        </w:rPr>
      </w:pPr>
      <w:ins w:id="590" w:author="Jorge Mejias" w:date="2024-09-15T13:17:00Z" w16du:dateUtc="2024-09-15T11:17:00Z">
        <w:r>
          <w:t>Although feedforward and feedback input are ultimately conveyed to the network via synaptic inputs,</w:t>
        </w:r>
      </w:ins>
      <w:ins w:id="591" w:author="Jorge Mejias" w:date="2024-09-15T13:18:00Z" w16du:dateUtc="2024-09-15T11:18:00Z">
        <w:r>
          <w:t xml:space="preserve"> the use of constant injection currents is justified by the diffusion approximation</w:t>
        </w:r>
      </w:ins>
      <w:ins w:id="592" w:author="Jorge Mejias" w:date="2024-09-15T13:20:00Z" w16du:dateUtc="2024-09-15T11:20:00Z">
        <w:r w:rsidR="00116A2B">
          <w:t xml:space="preserve">. Briefly, </w:t>
        </w:r>
      </w:ins>
      <w:ins w:id="593" w:author="Jorge Mejias" w:date="2024-09-15T13:21:00Z" w16du:dateUtc="2024-09-15T11:21:00Z">
        <w:r w:rsidR="00116A2B">
          <w:t xml:space="preserve">spikes arriving at a given neuron from many presynaptic AMPA synapses can be approximated using a constant </w:t>
        </w:r>
        <w:proofErr w:type="spellStart"/>
        <w:r w:rsidR="00116A2B">
          <w:t>I</w:t>
        </w:r>
        <w:r w:rsidR="00116A2B" w:rsidRPr="00116A2B">
          <w:rPr>
            <w:vertAlign w:val="subscript"/>
            <w:rPrChange w:id="594" w:author="Jorge Mejias" w:date="2024-09-15T13:22:00Z" w16du:dateUtc="2024-09-15T11:22:00Z">
              <w:rPr/>
            </w:rPrChange>
          </w:rPr>
          <w:t>ext</w:t>
        </w:r>
        <w:proofErr w:type="spellEnd"/>
        <w:r w:rsidR="00116A2B">
          <w:t xml:space="preserve"> current in the equation of its membrane potential. Each input contributes a small amount to the overall membrane potential</w:t>
        </w:r>
      </w:ins>
      <w:ins w:id="595" w:author="Jorge Mejias" w:date="2024-09-15T13:22:00Z" w16du:dateUtc="2024-09-15T11:22:00Z">
        <w:r w:rsidR="00116A2B">
          <w:t>, and t</w:t>
        </w:r>
      </w:ins>
      <w:ins w:id="596" w:author="Jorge Mejias" w:date="2024-09-15T13:21:00Z" w16du:dateUtc="2024-09-15T11:21:00Z">
        <w:r w:rsidR="00116A2B">
          <w:t>he combined effect of these numerous, small synaptic inputs can be approximated by a continuous process (like a diffusion process) when the number of inputs is large. Mathematically, this is akin to a form of the central limit theorem, where the sum of many small, independent random variables (the synaptic inputs) approaches a Gaussian distribution.</w:t>
        </w:r>
      </w:ins>
    </w:p>
    <w:p w14:paraId="2DD9E16B" w14:textId="77777777" w:rsidR="00B67A27" w:rsidRPr="00B67A27" w:rsidRDefault="00B67A27">
      <w:pPr>
        <w:spacing w:line="360" w:lineRule="auto"/>
        <w:rPr>
          <w:rFonts w:ascii="Arial" w:eastAsia="Arial" w:hAnsi="Arial" w:cs="Arial"/>
          <w:color w:val="5B9BD5"/>
          <w:sz w:val="22"/>
          <w:szCs w:val="22"/>
          <w:rPrChange w:id="597" w:author="Giulia Moreni" w:date="2024-09-12T15:47:00Z">
            <w:rPr/>
          </w:rPrChange>
        </w:rPr>
      </w:pPr>
    </w:p>
    <w:p w14:paraId="1AA991C7" w14:textId="77777777" w:rsidR="00B67A27" w:rsidRDefault="00000000">
      <w:pPr>
        <w:spacing w:line="360" w:lineRule="auto"/>
        <w:rPr>
          <w:u w:val="single"/>
        </w:rPr>
      </w:pPr>
      <w:r>
        <w:rPr>
          <w:u w:val="single"/>
        </w:rPr>
        <w:t xml:space="preserve">Random seed </w:t>
      </w:r>
    </w:p>
    <w:p w14:paraId="764A32D7" w14:textId="1DB2E0C9" w:rsidR="00B67A27" w:rsidRDefault="00000000">
      <w:pPr>
        <w:spacing w:line="360" w:lineRule="auto"/>
      </w:pPr>
      <w:r>
        <w:t xml:space="preserve">When performing the simulations, we made sure to use the same random seed for each run. </w:t>
      </w:r>
      <w:del w:id="598" w:author="Jorge Mejias" w:date="2024-09-15T17:05:00Z" w16du:dateUtc="2024-09-15T15:05:00Z">
        <w:r w:rsidDel="00977D98">
          <w:delText xml:space="preserve">This way, all the random variables in the network (noise, the exact number of connections between neurons) were always kept constant. </w:delText>
        </w:r>
      </w:del>
      <w:r>
        <w:t>This method allows us to</w:t>
      </w:r>
      <w:ins w:id="599" w:author="Jorge Mejias" w:date="2024-09-15T17:05:00Z" w16du:dateUtc="2024-09-15T15:05:00Z">
        <w:r w:rsidR="00977D98">
          <w:t xml:space="preserve"> control the impact of variability</w:t>
        </w:r>
      </w:ins>
      <w:ins w:id="600" w:author="Jorge Mejias" w:date="2024-09-15T17:06:00Z" w16du:dateUtc="2024-09-15T15:06:00Z">
        <w:r w:rsidR="00076AF6">
          <w:t>, guarantee reproducibility of each trial,</w:t>
        </w:r>
      </w:ins>
      <w:ins w:id="601" w:author="Jorge Mejias" w:date="2024-09-15T17:05:00Z" w16du:dateUtc="2024-09-15T15:05:00Z">
        <w:r w:rsidR="00977D98">
          <w:t xml:space="preserve"> and</w:t>
        </w:r>
      </w:ins>
      <w:r>
        <w:t xml:space="preserve"> ensure that the changes in the cells' firing rates from one simulation to the other were due to the perturbation under examination and not to other fluctuations or variables.</w:t>
      </w:r>
    </w:p>
    <w:p w14:paraId="178D611D" w14:textId="77777777" w:rsidR="00B67A27" w:rsidRDefault="00B67A27">
      <w:pPr>
        <w:spacing w:line="360" w:lineRule="auto"/>
      </w:pPr>
    </w:p>
    <w:p w14:paraId="25D34484" w14:textId="77777777" w:rsidR="00B67A27" w:rsidRDefault="00000000">
      <w:pPr>
        <w:spacing w:line="360" w:lineRule="auto"/>
        <w:rPr>
          <w:u w:val="single"/>
        </w:rPr>
      </w:pPr>
      <w:r>
        <w:rPr>
          <w:u w:val="single"/>
        </w:rPr>
        <w:t>Comparison Matrix</w:t>
      </w:r>
    </w:p>
    <w:p w14:paraId="34F85186" w14:textId="77777777" w:rsidR="00B67A27" w:rsidRDefault="00000000">
      <w:pPr>
        <w:spacing w:line="360" w:lineRule="auto"/>
      </w:pPr>
      <w:r>
        <w:t xml:space="preserve">The comparison matrix displayed in Fig. </w:t>
      </w:r>
      <w:ins w:id="602" w:author="Giulia Moreni" w:date="2024-09-12T13:13:00Z">
        <w:r>
          <w:t>3</w:t>
        </w:r>
      </w:ins>
      <w:del w:id="603" w:author="Giulia Moreni" w:date="2024-09-12T13:13:00Z">
        <w:r>
          <w:delText>2</w:delText>
        </w:r>
      </w:del>
      <w:r>
        <w:t xml:space="preserve">C was constructed as follows: a white square indicates no change in the firing rate of a specific population when comparing the spontaneous case to e.g. the FF case. This can occur when the two perturbation matrices we are comparing had both a red squares, both a blue squares or both a </w:t>
      </w:r>
      <w:proofErr w:type="gramStart"/>
      <w:r>
        <w:t>white squares</w:t>
      </w:r>
      <w:proofErr w:type="gramEnd"/>
      <w:r>
        <w:t xml:space="preserve"> (Fig. </w:t>
      </w:r>
      <w:ins w:id="604" w:author="Giulia Moreni" w:date="2024-09-12T13:13:00Z">
        <w:r>
          <w:t>3</w:t>
        </w:r>
      </w:ins>
      <w:del w:id="605" w:author="Giulia Moreni" w:date="2024-09-12T13:13:00Z">
        <w:r>
          <w:delText>2</w:delText>
        </w:r>
      </w:del>
      <w:r>
        <w:t xml:space="preserve">A- </w:t>
      </w:r>
      <w:ins w:id="606" w:author="Giulia Moreni" w:date="2024-09-12T13:13:00Z">
        <w:r>
          <w:t>3</w:t>
        </w:r>
      </w:ins>
      <w:del w:id="607" w:author="Giulia Moreni" w:date="2024-09-12T13:13:00Z">
        <w:r>
          <w:delText>2</w:delText>
        </w:r>
      </w:del>
      <w:r>
        <w:t>B).</w:t>
      </w:r>
    </w:p>
    <w:p w14:paraId="355C45CA" w14:textId="77777777" w:rsidR="00B67A27" w:rsidRDefault="00B67A27">
      <w:pPr>
        <w:spacing w:line="360" w:lineRule="auto"/>
      </w:pPr>
    </w:p>
    <w:p w14:paraId="2FEE347E" w14:textId="77777777" w:rsidR="00B67A27" w:rsidRDefault="00000000">
      <w:pPr>
        <w:spacing w:line="360" w:lineRule="auto"/>
      </w:pPr>
      <w:r>
        <w:lastRenderedPageBreak/>
        <w:t>A red square represents one of the following scenarios:</w:t>
      </w:r>
    </w:p>
    <w:p w14:paraId="6060A501" w14:textId="77777777" w:rsidR="00B67A27" w:rsidRDefault="00000000">
      <w:pPr>
        <w:numPr>
          <w:ilvl w:val="0"/>
          <w:numId w:val="3"/>
        </w:numPr>
        <w:pBdr>
          <w:top w:val="nil"/>
          <w:left w:val="nil"/>
          <w:bottom w:val="nil"/>
          <w:right w:val="nil"/>
          <w:between w:val="nil"/>
        </w:pBdr>
        <w:spacing w:line="360" w:lineRule="auto"/>
        <w:rPr>
          <w:color w:val="000000"/>
        </w:rPr>
      </w:pPr>
      <w:r>
        <w:rPr>
          <w:color w:val="000000"/>
        </w:rPr>
        <w:t>A transition from a non-</w:t>
      </w:r>
      <w:del w:id="608" w:author="Giulia Moreni" w:date="2024-09-12T15:49:00Z">
        <w:r>
          <w:rPr>
            <w:color w:val="000000"/>
          </w:rPr>
          <w:delText>significant</w:delText>
        </w:r>
      </w:del>
      <w:ins w:id="609" w:author="Giulia Moreni" w:date="2024-09-12T15:49:00Z">
        <w:r>
          <w:rPr>
            <w:color w:val="000000"/>
          </w:rPr>
          <w:t>marked</w:t>
        </w:r>
      </w:ins>
      <w:r>
        <w:rPr>
          <w:color w:val="000000"/>
        </w:rPr>
        <w:t xml:space="preserve"> alteration (&lt;20% or &lt;-20% in absolute terms) to a </w:t>
      </w:r>
      <w:del w:id="610" w:author="Giulia Moreni" w:date="2024-09-10T15:56:00Z">
        <w:r>
          <w:rPr>
            <w:color w:val="000000"/>
          </w:rPr>
          <w:delText>significant</w:delText>
        </w:r>
      </w:del>
      <w:ins w:id="611" w:author="Giulia Moreni" w:date="2024-09-10T15:56:00Z">
        <w:r>
          <w:rPr>
            <w:color w:val="000000"/>
          </w:rPr>
          <w:t xml:space="preserve"> marked</w:t>
        </w:r>
      </w:ins>
      <w:r>
        <w:rPr>
          <w:color w:val="000000"/>
        </w:rPr>
        <w:t xml:space="preserve"> increase (&gt;20%).</w:t>
      </w:r>
    </w:p>
    <w:p w14:paraId="76A71264" w14:textId="77777777" w:rsidR="00B67A27" w:rsidRDefault="00000000">
      <w:pPr>
        <w:numPr>
          <w:ilvl w:val="0"/>
          <w:numId w:val="3"/>
        </w:numPr>
        <w:pBdr>
          <w:top w:val="nil"/>
          <w:left w:val="nil"/>
          <w:bottom w:val="nil"/>
          <w:right w:val="nil"/>
          <w:between w:val="nil"/>
        </w:pBdr>
        <w:spacing w:line="360" w:lineRule="auto"/>
        <w:rPr>
          <w:color w:val="000000"/>
        </w:rPr>
      </w:pPr>
      <w:r>
        <w:rPr>
          <w:color w:val="000000"/>
        </w:rPr>
        <w:t xml:space="preserve">A transition from a </w:t>
      </w:r>
      <w:del w:id="612" w:author="Giulia Moreni" w:date="2024-09-10T15:55:00Z">
        <w:r>
          <w:rPr>
            <w:color w:val="000000"/>
          </w:rPr>
          <w:delText xml:space="preserve">significant </w:delText>
        </w:r>
      </w:del>
      <w:ins w:id="613" w:author="Giulia Moreni" w:date="2024-09-10T15:55:00Z">
        <w:r>
          <w:rPr>
            <w:color w:val="000000"/>
          </w:rPr>
          <w:t xml:space="preserve">marked </w:t>
        </w:r>
      </w:ins>
      <w:r>
        <w:rPr>
          <w:color w:val="000000"/>
        </w:rPr>
        <w:t>decrease (&gt;-20% in absolute terms) to a non-</w:t>
      </w:r>
      <w:ins w:id="614" w:author="Giulia Moreni" w:date="2024-09-10T15:57:00Z">
        <w:r>
          <w:rPr>
            <w:color w:val="000000"/>
          </w:rPr>
          <w:t>marked</w:t>
        </w:r>
      </w:ins>
      <w:del w:id="615" w:author="Giulia Moreni" w:date="2024-09-10T15:57:00Z">
        <w:r>
          <w:rPr>
            <w:color w:val="000000"/>
          </w:rPr>
          <w:delText>significant</w:delText>
        </w:r>
      </w:del>
      <w:r>
        <w:rPr>
          <w:color w:val="000000"/>
        </w:rPr>
        <w:t xml:space="preserve"> alteration (&lt;20% or &lt;-20% in absolute terms).</w:t>
      </w:r>
    </w:p>
    <w:p w14:paraId="02799046" w14:textId="77777777" w:rsidR="00B67A27" w:rsidRDefault="00000000">
      <w:pPr>
        <w:numPr>
          <w:ilvl w:val="0"/>
          <w:numId w:val="3"/>
        </w:numPr>
        <w:pBdr>
          <w:top w:val="nil"/>
          <w:left w:val="nil"/>
          <w:bottom w:val="nil"/>
          <w:right w:val="nil"/>
          <w:between w:val="nil"/>
        </w:pBdr>
        <w:spacing w:line="360" w:lineRule="auto"/>
        <w:rPr>
          <w:color w:val="000000"/>
        </w:rPr>
      </w:pPr>
      <w:r>
        <w:rPr>
          <w:color w:val="000000"/>
        </w:rPr>
        <w:t xml:space="preserve">A transition from a </w:t>
      </w:r>
      <w:del w:id="616" w:author="Giulia Moreni" w:date="2024-09-10T15:57:00Z">
        <w:r>
          <w:rPr>
            <w:color w:val="000000"/>
          </w:rPr>
          <w:delText>significant</w:delText>
        </w:r>
      </w:del>
      <w:ins w:id="617" w:author="Giulia Moreni" w:date="2024-09-10T15:57:00Z">
        <w:r>
          <w:rPr>
            <w:color w:val="000000"/>
          </w:rPr>
          <w:t>marked</w:t>
        </w:r>
      </w:ins>
      <w:r>
        <w:rPr>
          <w:color w:val="000000"/>
        </w:rPr>
        <w:t xml:space="preserve"> decrease (</w:t>
      </w:r>
      <w:del w:id="618" w:author="Giulia Moreni" w:date="2024-09-12T15:51:00Z">
        <w:r>
          <w:rPr>
            <w:color w:val="000000"/>
          </w:rPr>
          <w:delText>&gt;</w:delText>
        </w:r>
      </w:del>
      <w:ins w:id="619" w:author="Giulia Moreni" w:date="2024-09-12T15:51:00Z">
        <w:r>
          <w:rPr>
            <w:color w:val="000000"/>
          </w:rPr>
          <w:t>&lt;</w:t>
        </w:r>
      </w:ins>
      <w:r>
        <w:rPr>
          <w:color w:val="000000"/>
        </w:rPr>
        <w:t xml:space="preserve"> -20%) to a </w:t>
      </w:r>
      <w:proofErr w:type="spellStart"/>
      <w:ins w:id="620" w:author="Giulia Moreni" w:date="2024-09-10T15:57:00Z">
        <w:r>
          <w:rPr>
            <w:color w:val="000000"/>
          </w:rPr>
          <w:t>marked</w:t>
        </w:r>
      </w:ins>
      <w:del w:id="621" w:author="Giulia Moreni" w:date="2024-09-10T15:57:00Z">
        <w:r>
          <w:rPr>
            <w:color w:val="000000"/>
          </w:rPr>
          <w:delText xml:space="preserve">significant </w:delText>
        </w:r>
      </w:del>
      <w:r>
        <w:rPr>
          <w:color w:val="000000"/>
        </w:rPr>
        <w:t>increase</w:t>
      </w:r>
      <w:proofErr w:type="spellEnd"/>
      <w:r>
        <w:rPr>
          <w:color w:val="000000"/>
        </w:rPr>
        <w:t xml:space="preserve"> (&gt;20%).</w:t>
      </w:r>
    </w:p>
    <w:p w14:paraId="0CA09058" w14:textId="77777777" w:rsidR="00B67A27" w:rsidRDefault="00B67A27">
      <w:pPr>
        <w:spacing w:line="360" w:lineRule="auto"/>
      </w:pPr>
    </w:p>
    <w:p w14:paraId="06CE3B51" w14:textId="77777777" w:rsidR="00B67A27" w:rsidRDefault="00000000">
      <w:pPr>
        <w:spacing w:line="360" w:lineRule="auto"/>
      </w:pPr>
      <w:r>
        <w:t>A green square indicates one of the following conditions:</w:t>
      </w:r>
    </w:p>
    <w:p w14:paraId="30C65780" w14:textId="77777777"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w:t>
      </w:r>
      <w:del w:id="622" w:author="Giulia Moreni" w:date="2024-09-10T15:57:00Z">
        <w:r>
          <w:rPr>
            <w:color w:val="000000"/>
          </w:rPr>
          <w:delText>significant</w:delText>
        </w:r>
      </w:del>
      <w:ins w:id="623" w:author="Giulia Moreni" w:date="2024-09-10T15:57:00Z">
        <w:r>
          <w:rPr>
            <w:color w:val="000000"/>
          </w:rPr>
          <w:t>marked</w:t>
        </w:r>
      </w:ins>
      <w:r>
        <w:rPr>
          <w:color w:val="000000"/>
        </w:rPr>
        <w:t xml:space="preserve"> increase (&gt;20%) to a </w:t>
      </w:r>
      <w:del w:id="624" w:author="Giulia Moreni" w:date="2024-09-10T15:56:00Z">
        <w:r>
          <w:rPr>
            <w:color w:val="000000"/>
          </w:rPr>
          <w:delText xml:space="preserve">significant </w:delText>
        </w:r>
      </w:del>
      <w:ins w:id="625" w:author="Giulia Moreni" w:date="2024-09-10T15:56:00Z">
        <w:r>
          <w:rPr>
            <w:color w:val="000000"/>
          </w:rPr>
          <w:t xml:space="preserve"> marked </w:t>
        </w:r>
      </w:ins>
      <w:r>
        <w:rPr>
          <w:color w:val="000000"/>
        </w:rPr>
        <w:t>decrease (&gt; -20% in absolute terms).</w:t>
      </w:r>
    </w:p>
    <w:p w14:paraId="4417A637" w14:textId="77777777" w:rsidR="00B67A27" w:rsidRDefault="00000000">
      <w:pPr>
        <w:numPr>
          <w:ilvl w:val="0"/>
          <w:numId w:val="1"/>
        </w:numPr>
        <w:pBdr>
          <w:top w:val="nil"/>
          <w:left w:val="nil"/>
          <w:bottom w:val="nil"/>
          <w:right w:val="nil"/>
          <w:between w:val="nil"/>
        </w:pBdr>
        <w:spacing w:line="360" w:lineRule="auto"/>
        <w:rPr>
          <w:color w:val="000000"/>
        </w:rPr>
      </w:pPr>
      <w:r>
        <w:rPr>
          <w:color w:val="000000"/>
        </w:rPr>
        <w:t xml:space="preserve">A transition from a </w:t>
      </w:r>
      <w:del w:id="626" w:author="Giulia Moreni" w:date="2024-09-10T15:56:00Z">
        <w:r>
          <w:rPr>
            <w:color w:val="000000"/>
          </w:rPr>
          <w:delText xml:space="preserve">significant </w:delText>
        </w:r>
      </w:del>
      <w:ins w:id="627" w:author="Giulia Moreni" w:date="2024-09-10T15:56:00Z">
        <w:r>
          <w:rPr>
            <w:color w:val="000000"/>
          </w:rPr>
          <w:t xml:space="preserve">marked </w:t>
        </w:r>
      </w:ins>
      <w:r>
        <w:rPr>
          <w:color w:val="000000"/>
        </w:rPr>
        <w:t>increase (&gt;20%) to a non-</w:t>
      </w:r>
      <w:del w:id="628" w:author="Giulia Moreni" w:date="2024-09-10T15:57:00Z">
        <w:r>
          <w:rPr>
            <w:color w:val="000000"/>
          </w:rPr>
          <w:delText>significant</w:delText>
        </w:r>
      </w:del>
      <w:ins w:id="629" w:author="Giulia Moreni" w:date="2024-09-10T15:57:00Z">
        <w:r>
          <w:rPr>
            <w:color w:val="000000"/>
          </w:rPr>
          <w:t>marked</w:t>
        </w:r>
      </w:ins>
      <w:r>
        <w:rPr>
          <w:color w:val="000000"/>
        </w:rPr>
        <w:t xml:space="preserve"> alteration</w:t>
      </w:r>
      <w:ins w:id="630" w:author="Giulia Moreni" w:date="2024-09-12T15:48:00Z">
        <w:r>
          <w:rPr>
            <w:color w:val="000000"/>
          </w:rPr>
          <w:t xml:space="preserve"> (&lt;20%)</w:t>
        </w:r>
      </w:ins>
      <w:r>
        <w:rPr>
          <w:color w:val="000000"/>
        </w:rPr>
        <w:t>.</w:t>
      </w:r>
    </w:p>
    <w:p w14:paraId="5A506153" w14:textId="77777777" w:rsidR="00B67A27" w:rsidRDefault="00000000">
      <w:pPr>
        <w:numPr>
          <w:ilvl w:val="0"/>
          <w:numId w:val="1"/>
        </w:numPr>
        <w:pBdr>
          <w:top w:val="nil"/>
          <w:left w:val="nil"/>
          <w:bottom w:val="nil"/>
          <w:right w:val="nil"/>
          <w:between w:val="nil"/>
        </w:pBdr>
        <w:spacing w:line="360" w:lineRule="auto"/>
        <w:rPr>
          <w:color w:val="000000"/>
        </w:rPr>
      </w:pPr>
      <w:r>
        <w:rPr>
          <w:color w:val="000000"/>
        </w:rPr>
        <w:t>A transition from a non-</w:t>
      </w:r>
      <w:del w:id="631" w:author="Giulia Moreni" w:date="2024-09-10T15:58:00Z">
        <w:r>
          <w:rPr>
            <w:color w:val="000000"/>
          </w:rPr>
          <w:delText>significant</w:delText>
        </w:r>
      </w:del>
      <w:ins w:id="632" w:author="Giulia Moreni" w:date="2024-09-10T15:58:00Z">
        <w:r>
          <w:rPr>
            <w:color w:val="000000"/>
          </w:rPr>
          <w:t xml:space="preserve"> marked</w:t>
        </w:r>
      </w:ins>
      <w:r>
        <w:rPr>
          <w:color w:val="000000"/>
        </w:rPr>
        <w:t xml:space="preserve"> </w:t>
      </w:r>
      <w:proofErr w:type="gramStart"/>
      <w:r>
        <w:rPr>
          <w:color w:val="000000"/>
        </w:rPr>
        <w:t>alteration</w:t>
      </w:r>
      <w:ins w:id="633" w:author="Giulia Moreni" w:date="2024-09-12T15:48:00Z">
        <w:r>
          <w:rPr>
            <w:color w:val="000000"/>
          </w:rPr>
          <w:t>(</w:t>
        </w:r>
        <w:proofErr w:type="gramEnd"/>
        <w:r>
          <w:rPr>
            <w:color w:val="000000"/>
          </w:rPr>
          <w:t>&gt;-20%)</w:t>
        </w:r>
      </w:ins>
      <w:r>
        <w:rPr>
          <w:color w:val="000000"/>
        </w:rPr>
        <w:t xml:space="preserve"> to a </w:t>
      </w:r>
      <w:del w:id="634" w:author="Giulia Moreni" w:date="2024-09-10T15:58:00Z">
        <w:r>
          <w:rPr>
            <w:color w:val="000000"/>
          </w:rPr>
          <w:delText xml:space="preserve">significant </w:delText>
        </w:r>
      </w:del>
      <w:ins w:id="635" w:author="Giulia Moreni" w:date="2024-09-10T15:58:00Z">
        <w:r>
          <w:rPr>
            <w:color w:val="000000"/>
          </w:rPr>
          <w:t xml:space="preserve">marked </w:t>
        </w:r>
      </w:ins>
      <w:r>
        <w:rPr>
          <w:color w:val="000000"/>
        </w:rPr>
        <w:t>decrease (&gt; -20%).</w:t>
      </w:r>
    </w:p>
    <w:p w14:paraId="58B282B8" w14:textId="77777777" w:rsidR="00B67A27" w:rsidRDefault="00B67A27">
      <w:pPr>
        <w:spacing w:line="360" w:lineRule="auto"/>
      </w:pPr>
    </w:p>
    <w:p w14:paraId="534DB751" w14:textId="77777777" w:rsidR="00B67A27" w:rsidRDefault="00000000">
      <w:pPr>
        <w:spacing w:line="360" w:lineRule="auto"/>
        <w:rPr>
          <w:ins w:id="636" w:author="Giulia Moreni" w:date="2024-09-10T15:59:00Z"/>
        </w:rPr>
      </w:pPr>
      <w:ins w:id="637" w:author="Giulia Moreni" w:date="2024-09-10T15:59:00Z">
        <w:r>
          <w:t>We also provide the matrices with the exact comparison of percentage firing rates changes in Supplementary figures S5 (panel C</w:t>
        </w:r>
        <w:proofErr w:type="gramStart"/>
        <w:r>
          <w:t>),S</w:t>
        </w:r>
        <w:proofErr w:type="gramEnd"/>
        <w:r>
          <w:t xml:space="preserve">6 (panel B), S10 (panel B,C,D). Those matrices illustrate the difference in percentage change between the two matrices A and </w:t>
        </w:r>
        <w:proofErr w:type="gramStart"/>
        <w:r>
          <w:t>B  (</w:t>
        </w:r>
        <w:proofErr w:type="gramEnd"/>
        <w:r>
          <w:t>i.e. if in matrix A the percentage change is +50% and in B is +30%, the “comparison matrix” will show -20%). The black contour square indicates when a change in sign between the two matrices occurred.</w:t>
        </w:r>
      </w:ins>
    </w:p>
    <w:p w14:paraId="677E7C89" w14:textId="77777777" w:rsidR="00B67A27" w:rsidDel="001E4707" w:rsidRDefault="00B67A27">
      <w:pPr>
        <w:spacing w:line="360" w:lineRule="auto"/>
        <w:rPr>
          <w:del w:id="638" w:author="Jorge Mejias" w:date="2024-09-15T16:27:00Z" w16du:dateUtc="2024-09-15T14:27:00Z"/>
        </w:rPr>
      </w:pPr>
    </w:p>
    <w:p w14:paraId="7A7C7300" w14:textId="77777777" w:rsidR="00B67A27" w:rsidRDefault="00B67A27">
      <w:pPr>
        <w:spacing w:line="360" w:lineRule="auto"/>
        <w:pPrChange w:id="639" w:author="Giulia Moreni" w:date="2024-09-12T16:00:00Z">
          <w:pPr/>
        </w:pPrChange>
      </w:pPr>
    </w:p>
    <w:p w14:paraId="6F6A5058" w14:textId="41B6960B" w:rsidR="00634F4E" w:rsidRPr="00634F4E" w:rsidRDefault="00000000">
      <w:pPr>
        <w:spacing w:line="360" w:lineRule="auto"/>
        <w:rPr>
          <w:ins w:id="640" w:author="Giulia Moreni" w:date="2024-09-11T14:43:00Z"/>
          <w:u w:val="single"/>
        </w:rPr>
      </w:pPr>
      <w:ins w:id="641" w:author="Giulia Moreni" w:date="2024-09-11T14:43:00Z">
        <w:r w:rsidRPr="00634F4E">
          <w:rPr>
            <w:u w:val="single"/>
          </w:rPr>
          <w:t>Matrix Similarity</w:t>
        </w:r>
      </w:ins>
      <w:ins w:id="642" w:author="Jorge Mejias" w:date="2024-09-15T19:20:00Z" w16du:dateUtc="2024-09-15T17:20:00Z">
        <w:r w:rsidR="00634F4E" w:rsidRPr="00634F4E">
          <w:rPr>
            <w:u w:val="single"/>
          </w:rPr>
          <w:t xml:space="preserve"> and </w:t>
        </w:r>
        <w:proofErr w:type="spellStart"/>
        <w:r w:rsidR="00634F4E" w:rsidRPr="00634F4E">
          <w:rPr>
            <w:u w:val="single"/>
          </w:rPr>
          <w:t>Frobenius</w:t>
        </w:r>
        <w:proofErr w:type="spellEnd"/>
        <w:r w:rsidR="00634F4E" w:rsidRPr="00634F4E">
          <w:rPr>
            <w:u w:val="single"/>
          </w:rPr>
          <w:t xml:space="preserve"> Norm</w:t>
        </w:r>
      </w:ins>
    </w:p>
    <w:p w14:paraId="35A4907D" w14:textId="147084ED" w:rsidR="00B67A27" w:rsidDel="00634F4E" w:rsidRDefault="00000000">
      <w:pPr>
        <w:spacing w:line="360" w:lineRule="auto"/>
        <w:rPr>
          <w:ins w:id="643" w:author="Giulia Moreni" w:date="2024-09-11T14:43:00Z"/>
          <w:del w:id="644" w:author="Jorge Mejias" w:date="2024-09-15T19:20:00Z" w16du:dateUtc="2024-09-15T17:20:00Z"/>
        </w:rPr>
      </w:pPr>
      <w:ins w:id="645" w:author="Giulia Moreni" w:date="2024-09-11T14:43:00Z">
        <w:r>
          <w:t xml:space="preserve">In this study, the </w:t>
        </w:r>
        <w:proofErr w:type="spellStart"/>
        <w:r>
          <w:t>Frobenius</w:t>
        </w:r>
        <w:proofErr w:type="spellEnd"/>
        <w:r>
          <w:t xml:space="preserve"> norm was used to quantify the similarity between matrices representing the perturbation outcomes of the different conditions (e.g., spontaneous activity, input </w:t>
        </w:r>
        <w:proofErr w:type="gramStart"/>
        <w:r>
          <w:t>to  L</w:t>
        </w:r>
        <w:proofErr w:type="gramEnd"/>
        <w:r>
          <w:t xml:space="preserve">4, L5, etc). </w:t>
        </w:r>
      </w:ins>
    </w:p>
    <w:p w14:paraId="0547CE40" w14:textId="77777777" w:rsidR="00B67A27" w:rsidDel="00634F4E" w:rsidRDefault="00B67A27">
      <w:pPr>
        <w:spacing w:line="360" w:lineRule="auto"/>
        <w:rPr>
          <w:ins w:id="646" w:author="Giulia Moreni" w:date="2024-09-11T14:43:00Z"/>
          <w:del w:id="647" w:author="Jorge Mejias" w:date="2024-09-15T19:20:00Z" w16du:dateUtc="2024-09-15T17:20:00Z"/>
        </w:rPr>
      </w:pPr>
    </w:p>
    <w:p w14:paraId="2EC021A0" w14:textId="77777777" w:rsidR="00B67A27" w:rsidDel="00634F4E" w:rsidRDefault="00000000">
      <w:pPr>
        <w:spacing w:line="360" w:lineRule="auto"/>
        <w:rPr>
          <w:ins w:id="648" w:author="Giulia Moreni" w:date="2024-09-11T14:43:00Z"/>
          <w:del w:id="649" w:author="Jorge Mejias" w:date="2024-09-15T19:20:00Z" w16du:dateUtc="2024-09-15T17:20:00Z"/>
        </w:rPr>
      </w:pPr>
      <w:ins w:id="650" w:author="Giulia Moreni" w:date="2024-09-11T14:43:00Z">
        <w:del w:id="651" w:author="Jorge Mejias" w:date="2024-09-15T19:20:00Z" w16du:dateUtc="2024-09-15T17:20:00Z">
          <w:r w:rsidDel="00634F4E">
            <w:delText>Frobenius Norm</w:delText>
          </w:r>
        </w:del>
      </w:ins>
    </w:p>
    <w:p w14:paraId="1BD6CFB1" w14:textId="77777777" w:rsidR="00B67A27" w:rsidRDefault="00000000">
      <w:pPr>
        <w:spacing w:line="360" w:lineRule="auto"/>
        <w:rPr>
          <w:ins w:id="652" w:author="Giulia Moreni" w:date="2024-09-11T14:43:00Z"/>
        </w:rPr>
      </w:pPr>
      <w:ins w:id="653" w:author="Giulia Moreni" w:date="2024-09-11T14:43:00Z">
        <w:r>
          <w:t xml:space="preserve">The </w:t>
        </w:r>
        <w:proofErr w:type="spellStart"/>
        <w:r>
          <w:t>Frobenius</w:t>
        </w:r>
        <w:proofErr w:type="spellEnd"/>
        <w:r>
          <w:t xml:space="preserve"> norm is a measure used to quantify the difference between two matrices. For a given matrix A, the </w:t>
        </w:r>
        <w:proofErr w:type="spellStart"/>
        <w:r>
          <w:t>Frobenius</w:t>
        </w:r>
        <w:proofErr w:type="spellEnd"/>
        <w:r>
          <w:t xml:space="preserve"> norm is defined as the square root of the sum of the absolute squares of its elements:</w:t>
        </w:r>
      </w:ins>
    </w:p>
    <w:p w14:paraId="1AEA879A" w14:textId="77777777" w:rsidR="00B67A27" w:rsidRDefault="00000000">
      <w:pPr>
        <w:spacing w:line="360" w:lineRule="auto"/>
        <w:rPr>
          <w:ins w:id="654" w:author="Giulia Moreni" w:date="2024-09-11T14:43:00Z"/>
        </w:rPr>
      </w:pPr>
      <w:ins w:id="655" w:author="Giulia Moreni" w:date="2024-09-11T14:43:00Z">
        <w:r w:rsidRPr="00F77C2A">
          <w:rPr>
            <w:noProof/>
          </w:rPr>
          <w:drawing>
            <wp:inline distT="114300" distB="114300" distL="114300" distR="114300" wp14:anchorId="386DEA60" wp14:editId="6BC53964">
              <wp:extent cx="1257300" cy="64100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b="12601"/>
                      <a:stretch>
                        <a:fillRect/>
                      </a:stretch>
                    </pic:blipFill>
                    <pic:spPr>
                      <a:xfrm>
                        <a:off x="0" y="0"/>
                        <a:ext cx="1257300" cy="641003"/>
                      </a:xfrm>
                      <a:prstGeom prst="rect">
                        <a:avLst/>
                      </a:prstGeom>
                      <a:ln/>
                    </pic:spPr>
                  </pic:pic>
                </a:graphicData>
              </a:graphic>
            </wp:inline>
          </w:drawing>
        </w:r>
      </w:ins>
    </w:p>
    <w:p w14:paraId="3260F1AB" w14:textId="77777777" w:rsidR="00B67A27" w:rsidRDefault="00B67A27">
      <w:pPr>
        <w:spacing w:line="360" w:lineRule="auto"/>
        <w:rPr>
          <w:ins w:id="656" w:author="Giulia Moreni" w:date="2024-09-11T14:43:00Z"/>
        </w:rPr>
      </w:pPr>
    </w:p>
    <w:p w14:paraId="4C23F4FA" w14:textId="77777777" w:rsidR="00B67A27" w:rsidRDefault="00000000">
      <w:pPr>
        <w:spacing w:line="360" w:lineRule="auto"/>
        <w:rPr>
          <w:ins w:id="657" w:author="Giulia Moreni" w:date="2024-09-11T14:43:00Z"/>
        </w:rPr>
      </w:pPr>
      <w:ins w:id="658" w:author="Giulia Moreni" w:date="2024-09-11T14:43:00Z">
        <w:r>
          <w:lastRenderedPageBreak/>
          <w:t xml:space="preserve">where </w:t>
        </w:r>
      </w:ins>
      <m:oMath>
        <m:sSub>
          <m:sSubPr>
            <m:ctrlPr>
              <w:rPr>
                <w:rFonts w:ascii="Cambria Math" w:eastAsia="Cambria Math" w:hAnsi="Cambria Math" w:cs="Cambria Math"/>
              </w:rPr>
            </m:ctrlPr>
          </m:sSubPr>
          <m:e>
            <m:r>
              <w:ins w:id="659" w:author="Giulia Moreni" w:date="2024-09-11T14:43:00Z">
                <w:rPr>
                  <w:rFonts w:ascii="Cambria Math" w:eastAsia="Cambria Math" w:hAnsi="Cambria Math" w:cs="Cambria Math"/>
                </w:rPr>
                <m:t>a</m:t>
              </w:ins>
            </m:r>
          </m:e>
          <m:sub>
            <m:r>
              <w:rPr>
                <w:rFonts w:ascii="Cambria Math" w:eastAsia="Cambria Math" w:hAnsi="Cambria Math" w:cs="Cambria Math"/>
              </w:rPr>
              <m:t>i,j</m:t>
            </m:r>
          </m:sub>
        </m:sSub>
      </m:oMath>
      <w:ins w:id="660" w:author="Giulia Moreni" w:date="2024-09-11T14:43:00Z">
        <w:r>
          <w:t xml:space="preserve"> represents the element in the i-th row and j-th column of matrix A, and m and n are the dimensions of the matrix. In the context of comparing two matrices A and B, the Frobenius norm of their difference ​</w:t>
        </w:r>
      </w:ins>
      <m:oMath>
        <m:r>
          <w:ins w:id="661" w:author="Giulia Moreni" w:date="2024-09-11T14:43:00Z">
            <w:rPr>
              <w:rFonts w:ascii="Cambria Math" w:eastAsia="Cambria Math" w:hAnsi="Cambria Math" w:cs="Cambria Math"/>
            </w:rPr>
            <m:t xml:space="preserve">|| </m:t>
          </w:ins>
        </m:r>
        <m:sSub>
          <m:sSubPr>
            <m:ctrlPr>
              <w:rPr>
                <w:rFonts w:ascii="Cambria Math" w:eastAsia="Cambria Math" w:hAnsi="Cambria Math" w:cs="Cambria Math"/>
              </w:rPr>
            </m:ctrlPr>
          </m:sSubPr>
          <m:e>
            <m:r>
              <w:ins w:id="662" w:author="Giulia Moreni" w:date="2024-09-11T14:43:00Z">
                <w:rPr>
                  <w:rFonts w:ascii="Cambria Math" w:eastAsia="Cambria Math" w:hAnsi="Cambria Math" w:cs="Cambria Math"/>
                </w:rPr>
                <m:t>A</m:t>
              </w:ins>
            </m:r>
          </m:e>
          <m:sub>
            <m:r>
              <w:rPr>
                <w:rFonts w:ascii="Cambria Math" w:eastAsia="Cambria Math" w:hAnsi="Cambria Math" w:cs="Cambria Math"/>
              </w:rPr>
              <m:t>F</m:t>
            </m:r>
          </m:sub>
        </m:sSub>
        <m:r>
          <w:ins w:id="663" w:author="Giulia Moreni" w:date="2024-09-11T14:43:00Z">
            <w:rPr>
              <w:rFonts w:ascii="Cambria Math" w:eastAsia="Cambria Math" w:hAnsi="Cambria Math" w:cs="Cambria Math"/>
            </w:rPr>
            <m:t>||</m:t>
          </w:ins>
        </m:r>
      </m:oMath>
      <w:ins w:id="664" w:author="Giulia Moreni" w:date="2024-09-11T14:43:00Z">
        <w:r>
          <w:t xml:space="preserve"> ​ provides a scalar value that represents the "distance" between them in terms of their elements. A smaller Frobenius norm indicates greater similarity between the matrices, while a larger norm suggests they are more different.</w:t>
        </w:r>
      </w:ins>
    </w:p>
    <w:p w14:paraId="1A79FC14" w14:textId="77777777" w:rsidR="00B67A27" w:rsidRDefault="00B67A27">
      <w:pPr>
        <w:spacing w:line="360" w:lineRule="auto"/>
        <w:rPr>
          <w:ins w:id="665" w:author="Giulia Moreni" w:date="2024-09-11T14:43:00Z"/>
        </w:rPr>
      </w:pPr>
    </w:p>
    <w:p w14:paraId="54C85C43" w14:textId="53EB6D8D" w:rsidR="00B67A27" w:rsidDel="001E4707" w:rsidRDefault="00000000">
      <w:pPr>
        <w:spacing w:line="360" w:lineRule="auto"/>
        <w:rPr>
          <w:ins w:id="666" w:author="Giulia Moreni" w:date="2024-09-11T14:43:00Z"/>
          <w:del w:id="667" w:author="Jorge Mejias" w:date="2024-09-15T16:27:00Z" w16du:dateUtc="2024-09-15T14:27:00Z"/>
        </w:rPr>
      </w:pPr>
      <w:ins w:id="668" w:author="Giulia Moreni" w:date="2024-09-11T14:43:00Z">
        <w:r>
          <w:t xml:space="preserve">We computed the </w:t>
        </w:r>
        <w:proofErr w:type="spellStart"/>
        <w:r>
          <w:t>Frobenius</w:t>
        </w:r>
        <w:proofErr w:type="spellEnd"/>
        <w:r>
          <w:t xml:space="preserve"> norm for all pairs of matrices to determine how similar or different they are from one another.</w:t>
        </w:r>
      </w:ins>
      <w:ins w:id="669" w:author="Jorge Mejias" w:date="2024-09-15T16:27:00Z" w16du:dateUtc="2024-09-15T14:27:00Z">
        <w:r w:rsidR="001E4707">
          <w:t xml:space="preserve"> </w:t>
        </w:r>
      </w:ins>
    </w:p>
    <w:p w14:paraId="25885DBE" w14:textId="77777777" w:rsidR="00B67A27" w:rsidRDefault="00000000">
      <w:pPr>
        <w:spacing w:line="360" w:lineRule="auto"/>
        <w:rPr>
          <w:del w:id="670" w:author="Giulia Moreni" w:date="2024-09-11T14:43:00Z"/>
        </w:rPr>
        <w:pPrChange w:id="671" w:author="Giulia Moreni" w:date="2024-09-11T14:43:00Z">
          <w:pPr/>
        </w:pPrChange>
      </w:pPr>
      <w:ins w:id="672" w:author="Giulia Moreni" w:date="2024-09-11T14:43:00Z">
        <w:r>
          <w:t>The results were stored in a symmetric matrix where each entry (</w:t>
        </w:r>
        <w:proofErr w:type="spellStart"/>
        <w:proofErr w:type="gramStart"/>
        <w:r>
          <w:t>i,j</w:t>
        </w:r>
        <w:proofErr w:type="spellEnd"/>
        <w:proofErr w:type="gramEnd"/>
        <w:r>
          <w:t xml:space="preserve">) represents the </w:t>
        </w:r>
        <w:proofErr w:type="spellStart"/>
        <w:r>
          <w:t>Frobenius</w:t>
        </w:r>
        <w:proofErr w:type="spellEnd"/>
        <w:r>
          <w:t xml:space="preserve"> norm between matrix </w:t>
        </w:r>
        <w:proofErr w:type="spellStart"/>
        <w:r>
          <w:t>i</w:t>
        </w:r>
        <w:proofErr w:type="spellEnd"/>
        <w:r>
          <w:t xml:space="preserve"> and matrix j. The heatmap is shown in Fig. S9. In the heatmap, darker </w:t>
        </w:r>
        <w:proofErr w:type="spellStart"/>
        <w:r>
          <w:t>colors</w:t>
        </w:r>
        <w:proofErr w:type="spellEnd"/>
        <w:r>
          <w:t xml:space="preserve"> represent lower norms (indicating greater similarity), and lighter colours represent higher norms (indicating greater difference).</w:t>
        </w:r>
      </w:ins>
    </w:p>
    <w:p w14:paraId="7B810EF9" w14:textId="77777777" w:rsidR="00B67A27" w:rsidRDefault="00B67A27">
      <w:pPr>
        <w:spacing w:line="360" w:lineRule="auto"/>
        <w:pPrChange w:id="673" w:author="Jorge Mejias" w:date="2024-09-15T16:27:00Z" w16du:dateUtc="2024-09-15T14:27:00Z">
          <w:pPr/>
        </w:pPrChange>
      </w:pPr>
    </w:p>
    <w:p w14:paraId="21285534" w14:textId="77777777" w:rsidR="00B67A27" w:rsidRDefault="00B67A27"/>
    <w:p w14:paraId="39588C0B" w14:textId="77777777" w:rsidR="00B67A27" w:rsidRDefault="00B67A27"/>
    <w:p w14:paraId="05F23644" w14:textId="48B8A8BD" w:rsidR="00B67A27" w:rsidRDefault="00000000">
      <w:pPr>
        <w:spacing w:line="360" w:lineRule="auto"/>
      </w:pPr>
      <w:r w:rsidRPr="00634F4E">
        <w:rPr>
          <w:b/>
          <w:bCs/>
        </w:rPr>
        <w:t>Acknowledgments</w:t>
      </w:r>
      <w:r>
        <w:t>:</w:t>
      </w:r>
      <w:r w:rsidR="00634F4E">
        <w:t xml:space="preserve"> </w:t>
      </w:r>
      <w:r>
        <w:t xml:space="preserve">This work was done with the support of EBRAINS and HBP computing services. We thank Matthias </w:t>
      </w:r>
      <w:proofErr w:type="spellStart"/>
      <w:r>
        <w:t>Brucklacher</w:t>
      </w:r>
      <w:proofErr w:type="spellEnd"/>
      <w:r>
        <w:t xml:space="preserve">, </w:t>
      </w:r>
      <w:proofErr w:type="spellStart"/>
      <w:r>
        <w:t>Kwangjun</w:t>
      </w:r>
      <w:proofErr w:type="spellEnd"/>
      <w:r>
        <w:t xml:space="preserve"> Lee and Parva </w:t>
      </w:r>
      <w:proofErr w:type="spellStart"/>
      <w:r>
        <w:t>Alavian</w:t>
      </w:r>
      <w:proofErr w:type="spellEnd"/>
      <w:r>
        <w:t xml:space="preserve"> for constructive discussions, and Hans Ekkehard </w:t>
      </w:r>
      <w:proofErr w:type="spellStart"/>
      <w:r>
        <w:t>Plesser</w:t>
      </w:r>
      <w:proofErr w:type="spellEnd"/>
      <w:r>
        <w:t xml:space="preserve">, Sacha van </w:t>
      </w:r>
      <w:proofErr w:type="spellStart"/>
      <w:r>
        <w:t>Albada</w:t>
      </w:r>
      <w:proofErr w:type="spellEnd"/>
      <w:r>
        <w:t xml:space="preserve">, Walter </w:t>
      </w:r>
      <w:proofErr w:type="spellStart"/>
      <w:r>
        <w:t>Senn</w:t>
      </w:r>
      <w:proofErr w:type="spellEnd"/>
      <w:r>
        <w:t xml:space="preserve"> and Sander </w:t>
      </w:r>
      <w:proofErr w:type="spellStart"/>
      <w:r>
        <w:t>Bohte</w:t>
      </w:r>
      <w:proofErr w:type="spellEnd"/>
      <w:r>
        <w:t xml:space="preserve"> for their useful feedback on early iterations of the work. </w:t>
      </w:r>
    </w:p>
    <w:p w14:paraId="3FC37193" w14:textId="77777777" w:rsidR="00634F4E" w:rsidRDefault="00634F4E">
      <w:pPr>
        <w:spacing w:line="360" w:lineRule="auto"/>
      </w:pPr>
    </w:p>
    <w:p w14:paraId="38187AD6" w14:textId="77777777" w:rsidR="00B67A27" w:rsidRDefault="00000000">
      <w:pPr>
        <w:spacing w:line="360" w:lineRule="auto"/>
        <w:jc w:val="both"/>
      </w:pPr>
      <w:r w:rsidRPr="00634F4E">
        <w:rPr>
          <w:b/>
          <w:bCs/>
        </w:rPr>
        <w:t>Funding</w:t>
      </w:r>
      <w:r>
        <w:t>: This project has received funding from the European Union’s Horizon 2020 Framework Programme for Research and Innovation under the Specific Grant Agreement No. 945539 (Human Brain Project SGA3; to CMAP, JFM), the NWA-ORC grant NWA.1292.19.298 (JFM, CMAP), a UvA/ABC Project Grant (JFM) and NWO-ENW-M2 grant OCENW.M20.</w:t>
      </w:r>
      <w:proofErr w:type="gramStart"/>
      <w:r>
        <w:t>285  (</w:t>
      </w:r>
      <w:proofErr w:type="gramEnd"/>
      <w:r>
        <w:t xml:space="preserve">CMAP). </w:t>
      </w:r>
    </w:p>
    <w:p w14:paraId="1E2D3D0F" w14:textId="77777777" w:rsidR="00B67A27" w:rsidRDefault="00B67A27">
      <w:pPr>
        <w:spacing w:line="360" w:lineRule="auto"/>
      </w:pPr>
    </w:p>
    <w:p w14:paraId="488C2FB5" w14:textId="77777777" w:rsidR="00B67A27" w:rsidRDefault="00000000">
      <w:pPr>
        <w:spacing w:line="360" w:lineRule="auto"/>
      </w:pPr>
      <w:r w:rsidRPr="00634F4E">
        <w:rPr>
          <w:b/>
          <w:bCs/>
        </w:rPr>
        <w:t>Author contributions</w:t>
      </w:r>
      <w:r>
        <w:t xml:space="preserve">: JFM, GM, CP conceived and designed the study; GM performed the research; GM and JFM </w:t>
      </w:r>
      <w:proofErr w:type="spellStart"/>
      <w:r>
        <w:t>analyzed</w:t>
      </w:r>
      <w:proofErr w:type="spellEnd"/>
      <w:r>
        <w:t xml:space="preserve"> the results; GM, CP and JFM wrote the manuscript. </w:t>
      </w:r>
    </w:p>
    <w:p w14:paraId="6BE4A617" w14:textId="77777777" w:rsidR="00B67A27" w:rsidRDefault="00B67A27">
      <w:pPr>
        <w:spacing w:line="360" w:lineRule="auto"/>
      </w:pPr>
    </w:p>
    <w:p w14:paraId="3DC4A4C3" w14:textId="77777777" w:rsidR="00B67A27" w:rsidRDefault="00000000">
      <w:pPr>
        <w:spacing w:line="360" w:lineRule="auto"/>
      </w:pPr>
      <w:r w:rsidRPr="00634F4E">
        <w:rPr>
          <w:b/>
          <w:bCs/>
        </w:rPr>
        <w:t>Competing interests</w:t>
      </w:r>
      <w:r>
        <w:t xml:space="preserve">: Authors declare no competing interests. </w:t>
      </w:r>
    </w:p>
    <w:p w14:paraId="3BF18F9A" w14:textId="77777777" w:rsidR="00B67A27" w:rsidRDefault="00B67A27">
      <w:pPr>
        <w:spacing w:line="360" w:lineRule="auto"/>
      </w:pPr>
    </w:p>
    <w:p w14:paraId="3D1EDAB7" w14:textId="5A10C6DC" w:rsidR="00B67A27" w:rsidRPr="00B67A27" w:rsidRDefault="00000000">
      <w:pPr>
        <w:spacing w:line="360" w:lineRule="auto"/>
        <w:rPr>
          <w:rPrChange w:id="674" w:author="Giulia Moreni" w:date="2024-09-11T14:43:00Z">
            <w:rPr>
              <w:b/>
            </w:rPr>
          </w:rPrChange>
        </w:rPr>
      </w:pPr>
      <w:r w:rsidRPr="00634F4E">
        <w:rPr>
          <w:b/>
          <w:bCs/>
        </w:rPr>
        <w:t>Data and materials availability</w:t>
      </w:r>
      <w:r>
        <w:t xml:space="preserve">: All information needed to reproduce the results of this manuscript are in the main text and Materials and Methods section, and the </w:t>
      </w:r>
      <w:ins w:id="675" w:author="Jorge Mejias" w:date="2024-09-15T16:28:00Z" w16du:dateUtc="2024-09-15T14:28:00Z">
        <w:r w:rsidR="002463BF">
          <w:t>Python</w:t>
        </w:r>
      </w:ins>
      <w:ins w:id="676" w:author="Jorge Mejias" w:date="2024-09-15T16:29:00Z" w16du:dateUtc="2024-09-15T14:29:00Z">
        <w:r w:rsidR="00965E3B">
          <w:t xml:space="preserve"> code </w:t>
        </w:r>
        <w:r w:rsidR="00965E3B">
          <w:lastRenderedPageBreak/>
          <w:t>developed</w:t>
        </w:r>
      </w:ins>
      <w:ins w:id="677" w:author="Jorge Mejias" w:date="2024-09-15T16:28:00Z" w16du:dateUtc="2024-09-15T14:28:00Z">
        <w:r w:rsidR="00965E3B">
          <w:t xml:space="preserve"> (which also makes use of Brian 2.0 </w:t>
        </w:r>
      </w:ins>
      <w:ins w:id="678" w:author="Jorge Mejias" w:date="2024-09-15T16:29:00Z" w16du:dateUtc="2024-09-15T14:29:00Z">
        <w:r w:rsidR="00965E3B">
          <w:t>packages</w:t>
        </w:r>
      </w:ins>
      <w:ins w:id="679" w:author="Jorge Mejias" w:date="2024-09-15T16:28:00Z" w16du:dateUtc="2024-09-15T14:28:00Z">
        <w:r w:rsidR="00965E3B">
          <w:t>)</w:t>
        </w:r>
      </w:ins>
      <w:r>
        <w:t xml:space="preserve"> will be made available upon publication of this work on </w:t>
      </w:r>
      <w:r>
        <w:fldChar w:fldCharType="begin"/>
      </w:r>
      <w:r>
        <w:instrText>HYPERLINK "https://github.com/GiuliaMoreni95" \h</w:instrText>
      </w:r>
      <w:r>
        <w:fldChar w:fldCharType="separate"/>
      </w:r>
      <w:r>
        <w:rPr>
          <w:rPrChange w:id="680" w:author="Giulia Moreni" w:date="2024-09-11T14:43:00Z">
            <w:rPr>
              <w:color w:val="0563C1"/>
              <w:u w:val="single"/>
            </w:rPr>
          </w:rPrChange>
        </w:rPr>
        <w:t>GitHub</w:t>
      </w:r>
      <w:r>
        <w:fldChar w:fldCharType="end"/>
      </w:r>
      <w:r>
        <w:t>.</w:t>
      </w:r>
    </w:p>
    <w:p w14:paraId="63B97B2A" w14:textId="77777777" w:rsidR="00B67A27" w:rsidRPr="00B67A27" w:rsidRDefault="00B67A27">
      <w:pPr>
        <w:spacing w:line="360" w:lineRule="auto"/>
        <w:rPr>
          <w:rPrChange w:id="681" w:author="Giulia Moreni" w:date="2024-09-11T14:43:00Z">
            <w:rPr>
              <w:b/>
            </w:rPr>
          </w:rPrChange>
        </w:rPr>
      </w:pPr>
    </w:p>
    <w:p w14:paraId="5DB6EE8C" w14:textId="77777777" w:rsidR="00B67A27" w:rsidRPr="00634F4E" w:rsidRDefault="00000000">
      <w:pPr>
        <w:spacing w:line="360" w:lineRule="auto"/>
        <w:rPr>
          <w:b/>
          <w:bCs/>
        </w:rPr>
      </w:pPr>
      <w:r w:rsidRPr="00634F4E">
        <w:rPr>
          <w:b/>
          <w:bCs/>
        </w:rPr>
        <w:t>References</w:t>
      </w:r>
    </w:p>
    <w:p w14:paraId="4DEA471A" w14:textId="77777777" w:rsidR="00B67A27" w:rsidRDefault="00B67A27">
      <w:pPr>
        <w:spacing w:line="360" w:lineRule="auto"/>
      </w:pPr>
    </w:p>
    <w:p w14:paraId="2FB68CE8" w14:textId="77777777" w:rsidR="00B67A27" w:rsidRPr="00B67A27" w:rsidRDefault="00000000">
      <w:pPr>
        <w:pBdr>
          <w:top w:val="nil"/>
          <w:left w:val="nil"/>
          <w:bottom w:val="nil"/>
          <w:right w:val="nil"/>
          <w:between w:val="nil"/>
        </w:pBdr>
        <w:tabs>
          <w:tab w:val="left" w:pos="264"/>
        </w:tabs>
        <w:spacing w:line="480" w:lineRule="auto"/>
        <w:ind w:left="264" w:hanging="264"/>
        <w:rPr>
          <w:rPrChange w:id="682" w:author="Giulia Moreni" w:date="2024-09-11T14:43:00Z">
            <w:rPr>
              <w:color w:val="000000"/>
            </w:rPr>
          </w:rPrChange>
        </w:rPr>
      </w:pPr>
      <w:r>
        <w:rPr>
          <w:rPrChange w:id="683" w:author="Giulia Moreni" w:date="2024-09-11T14:43:00Z">
            <w:rPr>
              <w:color w:val="000000"/>
            </w:rPr>
          </w:rPrChange>
        </w:rPr>
        <w:t>1.</w:t>
      </w:r>
      <w:r>
        <w:rPr>
          <w:rPrChange w:id="684" w:author="Giulia Moreni" w:date="2024-09-11T14:43:00Z">
            <w:rPr>
              <w:color w:val="000000"/>
            </w:rPr>
          </w:rPrChange>
        </w:rPr>
        <w:tab/>
        <w:t xml:space="preserve">Douglas, R. J. &amp; Martin, K. A. C. Neuronal circuits of the neocortex. </w:t>
      </w:r>
      <w:r>
        <w:rPr>
          <w:rPrChange w:id="685" w:author="Giulia Moreni" w:date="2024-09-11T14:43:00Z">
            <w:rPr>
              <w:i/>
              <w:color w:val="000000"/>
            </w:rPr>
          </w:rPrChange>
        </w:rPr>
        <w:t xml:space="preserve">Annu. Rev. </w:t>
      </w:r>
      <w:proofErr w:type="spellStart"/>
      <w:r>
        <w:rPr>
          <w:rPrChange w:id="686" w:author="Giulia Moreni" w:date="2024-09-11T14:43:00Z">
            <w:rPr>
              <w:i/>
              <w:color w:val="000000"/>
            </w:rPr>
          </w:rPrChange>
        </w:rPr>
        <w:t>Neurosci</w:t>
      </w:r>
      <w:proofErr w:type="spellEnd"/>
      <w:r>
        <w:rPr>
          <w:rPrChange w:id="687" w:author="Giulia Moreni" w:date="2024-09-11T14:43:00Z">
            <w:rPr>
              <w:i/>
              <w:color w:val="000000"/>
            </w:rPr>
          </w:rPrChange>
        </w:rPr>
        <w:t>.</w:t>
      </w:r>
      <w:r>
        <w:rPr>
          <w:rPrChange w:id="688" w:author="Giulia Moreni" w:date="2024-09-11T14:43:00Z">
            <w:rPr>
              <w:color w:val="000000"/>
            </w:rPr>
          </w:rPrChange>
        </w:rPr>
        <w:t xml:space="preserve"> </w:t>
      </w:r>
      <w:r>
        <w:rPr>
          <w:rPrChange w:id="689" w:author="Giulia Moreni" w:date="2024-09-11T14:43:00Z">
            <w:rPr>
              <w:b/>
              <w:color w:val="000000"/>
            </w:rPr>
          </w:rPrChange>
        </w:rPr>
        <w:t>27</w:t>
      </w:r>
      <w:r>
        <w:rPr>
          <w:rPrChange w:id="690" w:author="Giulia Moreni" w:date="2024-09-11T14:43:00Z">
            <w:rPr>
              <w:color w:val="000000"/>
            </w:rPr>
          </w:rPrChange>
        </w:rPr>
        <w:t>, 419–451 (2004).</w:t>
      </w:r>
    </w:p>
    <w:p w14:paraId="09487FAB" w14:textId="77777777" w:rsidR="00B67A27" w:rsidRPr="00B67A27" w:rsidRDefault="00000000">
      <w:pPr>
        <w:pBdr>
          <w:top w:val="nil"/>
          <w:left w:val="nil"/>
          <w:bottom w:val="nil"/>
          <w:right w:val="nil"/>
          <w:between w:val="nil"/>
        </w:pBdr>
        <w:tabs>
          <w:tab w:val="left" w:pos="264"/>
        </w:tabs>
        <w:spacing w:line="480" w:lineRule="auto"/>
        <w:ind w:left="264" w:hanging="264"/>
        <w:rPr>
          <w:rPrChange w:id="691" w:author="Giulia Moreni" w:date="2024-09-11T14:43:00Z">
            <w:rPr>
              <w:color w:val="000000"/>
            </w:rPr>
          </w:rPrChange>
        </w:rPr>
      </w:pPr>
      <w:r>
        <w:rPr>
          <w:rPrChange w:id="692" w:author="Giulia Moreni" w:date="2024-09-11T14:43:00Z">
            <w:rPr>
              <w:color w:val="000000"/>
            </w:rPr>
          </w:rPrChange>
        </w:rPr>
        <w:t>2.</w:t>
      </w:r>
      <w:r>
        <w:rPr>
          <w:rPrChange w:id="693" w:author="Giulia Moreni" w:date="2024-09-11T14:43:00Z">
            <w:rPr>
              <w:color w:val="000000"/>
            </w:rPr>
          </w:rPrChange>
        </w:rPr>
        <w:tab/>
        <w:t xml:space="preserve">McAfee, S. S., Liu, Y., Sillitoe, R. V. &amp; Heck, D. H. Cerebellar Coordination of Neuronal Communication in Cerebral Cortex. </w:t>
      </w:r>
      <w:r>
        <w:rPr>
          <w:rPrChange w:id="694" w:author="Giulia Moreni" w:date="2024-09-11T14:43:00Z">
            <w:rPr>
              <w:i/>
              <w:color w:val="000000"/>
            </w:rPr>
          </w:rPrChange>
        </w:rPr>
        <w:t xml:space="preserve">Front. Syst. </w:t>
      </w:r>
      <w:proofErr w:type="spellStart"/>
      <w:r>
        <w:rPr>
          <w:rPrChange w:id="695" w:author="Giulia Moreni" w:date="2024-09-11T14:43:00Z">
            <w:rPr>
              <w:i/>
              <w:color w:val="000000"/>
            </w:rPr>
          </w:rPrChange>
        </w:rPr>
        <w:t>Neurosci</w:t>
      </w:r>
      <w:proofErr w:type="spellEnd"/>
      <w:r>
        <w:rPr>
          <w:rPrChange w:id="696" w:author="Giulia Moreni" w:date="2024-09-11T14:43:00Z">
            <w:rPr>
              <w:i/>
              <w:color w:val="000000"/>
            </w:rPr>
          </w:rPrChange>
        </w:rPr>
        <w:t>.</w:t>
      </w:r>
      <w:r>
        <w:rPr>
          <w:rPrChange w:id="697" w:author="Giulia Moreni" w:date="2024-09-11T14:43:00Z">
            <w:rPr>
              <w:color w:val="000000"/>
            </w:rPr>
          </w:rPrChange>
        </w:rPr>
        <w:t xml:space="preserve"> </w:t>
      </w:r>
      <w:r>
        <w:rPr>
          <w:rPrChange w:id="698" w:author="Giulia Moreni" w:date="2024-09-11T14:43:00Z">
            <w:rPr>
              <w:b/>
              <w:color w:val="000000"/>
            </w:rPr>
          </w:rPrChange>
        </w:rPr>
        <w:t>15</w:t>
      </w:r>
      <w:r>
        <w:rPr>
          <w:rPrChange w:id="699" w:author="Giulia Moreni" w:date="2024-09-11T14:43:00Z">
            <w:rPr>
              <w:color w:val="000000"/>
            </w:rPr>
          </w:rPrChange>
        </w:rPr>
        <w:t>, (2022).</w:t>
      </w:r>
    </w:p>
    <w:p w14:paraId="3D567F5D" w14:textId="77777777" w:rsidR="00B67A27" w:rsidRPr="00B67A27" w:rsidRDefault="00000000">
      <w:pPr>
        <w:pBdr>
          <w:top w:val="nil"/>
          <w:left w:val="nil"/>
          <w:bottom w:val="nil"/>
          <w:right w:val="nil"/>
          <w:between w:val="nil"/>
        </w:pBdr>
        <w:tabs>
          <w:tab w:val="left" w:pos="264"/>
        </w:tabs>
        <w:spacing w:line="480" w:lineRule="auto"/>
        <w:ind w:left="264" w:hanging="264"/>
        <w:rPr>
          <w:rPrChange w:id="700" w:author="Giulia Moreni" w:date="2024-09-11T14:43:00Z">
            <w:rPr>
              <w:color w:val="000000"/>
            </w:rPr>
          </w:rPrChange>
        </w:rPr>
      </w:pPr>
      <w:r>
        <w:rPr>
          <w:rPrChange w:id="701" w:author="Giulia Moreni" w:date="2024-09-11T14:43:00Z">
            <w:rPr>
              <w:color w:val="000000"/>
            </w:rPr>
          </w:rPrChange>
        </w:rPr>
        <w:t>3.</w:t>
      </w:r>
      <w:r>
        <w:rPr>
          <w:rPrChange w:id="702" w:author="Giulia Moreni" w:date="2024-09-11T14:43:00Z">
            <w:rPr>
              <w:color w:val="000000"/>
            </w:rPr>
          </w:rPrChange>
        </w:rPr>
        <w:tab/>
      </w:r>
      <w:proofErr w:type="spellStart"/>
      <w:r>
        <w:rPr>
          <w:rPrChange w:id="703" w:author="Giulia Moreni" w:date="2024-09-11T14:43:00Z">
            <w:rPr>
              <w:color w:val="000000"/>
            </w:rPr>
          </w:rPrChange>
        </w:rPr>
        <w:t>Mountcastle</w:t>
      </w:r>
      <w:proofErr w:type="spellEnd"/>
      <w:r>
        <w:rPr>
          <w:rPrChange w:id="704" w:author="Giulia Moreni" w:date="2024-09-11T14:43:00Z">
            <w:rPr>
              <w:color w:val="000000"/>
            </w:rPr>
          </w:rPrChange>
        </w:rPr>
        <w:t xml:space="preserve">, V. B. The columnar organization of the neocortex. </w:t>
      </w:r>
      <w:r>
        <w:rPr>
          <w:rPrChange w:id="705" w:author="Giulia Moreni" w:date="2024-09-11T14:43:00Z">
            <w:rPr>
              <w:i/>
              <w:color w:val="000000"/>
            </w:rPr>
          </w:rPrChange>
        </w:rPr>
        <w:t>Brain J. Neurol.</w:t>
      </w:r>
      <w:r>
        <w:rPr>
          <w:rPrChange w:id="706" w:author="Giulia Moreni" w:date="2024-09-11T14:43:00Z">
            <w:rPr>
              <w:color w:val="000000"/>
            </w:rPr>
          </w:rPrChange>
        </w:rPr>
        <w:t xml:space="preserve"> </w:t>
      </w:r>
      <w:r>
        <w:rPr>
          <w:rPrChange w:id="707" w:author="Giulia Moreni" w:date="2024-09-11T14:43:00Z">
            <w:rPr>
              <w:b/>
              <w:color w:val="000000"/>
            </w:rPr>
          </w:rPrChange>
        </w:rPr>
        <w:t xml:space="preserve">120 </w:t>
      </w:r>
      <w:proofErr w:type="gramStart"/>
      <w:r>
        <w:rPr>
          <w:rPrChange w:id="708" w:author="Giulia Moreni" w:date="2024-09-11T14:43:00Z">
            <w:rPr>
              <w:b/>
              <w:color w:val="000000"/>
            </w:rPr>
          </w:rPrChange>
        </w:rPr>
        <w:t>( Pt</w:t>
      </w:r>
      <w:proofErr w:type="gramEnd"/>
      <w:r>
        <w:rPr>
          <w:rPrChange w:id="709" w:author="Giulia Moreni" w:date="2024-09-11T14:43:00Z">
            <w:rPr>
              <w:b/>
              <w:color w:val="000000"/>
            </w:rPr>
          </w:rPrChange>
        </w:rPr>
        <w:t xml:space="preserve"> 4)</w:t>
      </w:r>
      <w:r>
        <w:rPr>
          <w:rPrChange w:id="710" w:author="Giulia Moreni" w:date="2024-09-11T14:43:00Z">
            <w:rPr>
              <w:color w:val="000000"/>
            </w:rPr>
          </w:rPrChange>
        </w:rPr>
        <w:t>, 701–722 (1997).</w:t>
      </w:r>
    </w:p>
    <w:p w14:paraId="3A60EE20" w14:textId="77777777" w:rsidR="00B67A27" w:rsidRPr="00F77C2A" w:rsidRDefault="00000000">
      <w:pPr>
        <w:pBdr>
          <w:top w:val="nil"/>
          <w:left w:val="nil"/>
          <w:bottom w:val="nil"/>
          <w:right w:val="nil"/>
          <w:between w:val="nil"/>
        </w:pBdr>
        <w:tabs>
          <w:tab w:val="left" w:pos="264"/>
        </w:tabs>
        <w:spacing w:line="480" w:lineRule="auto"/>
        <w:ind w:left="264" w:hanging="264"/>
        <w:rPr>
          <w:lang w:val="it-IT"/>
          <w:rPrChange w:id="711" w:author="Giulia Moreni" w:date="2024-09-11T14:43:00Z">
            <w:rPr>
              <w:color w:val="000000"/>
            </w:rPr>
          </w:rPrChange>
        </w:rPr>
      </w:pPr>
      <w:r>
        <w:rPr>
          <w:rPrChange w:id="712" w:author="Giulia Moreni" w:date="2024-09-11T14:43:00Z">
            <w:rPr>
              <w:color w:val="000000"/>
            </w:rPr>
          </w:rPrChange>
        </w:rPr>
        <w:t>4.</w:t>
      </w:r>
      <w:r>
        <w:rPr>
          <w:rPrChange w:id="713" w:author="Giulia Moreni" w:date="2024-09-11T14:43:00Z">
            <w:rPr>
              <w:color w:val="000000"/>
            </w:rPr>
          </w:rPrChange>
        </w:rPr>
        <w:tab/>
        <w:t xml:space="preserve">Huang, C., </w:t>
      </w:r>
      <w:proofErr w:type="spellStart"/>
      <w:r>
        <w:rPr>
          <w:rPrChange w:id="714" w:author="Giulia Moreni" w:date="2024-09-11T14:43:00Z">
            <w:rPr>
              <w:color w:val="000000"/>
            </w:rPr>
          </w:rPrChange>
        </w:rPr>
        <w:t>Zeldenrust</w:t>
      </w:r>
      <w:proofErr w:type="spellEnd"/>
      <w:r>
        <w:rPr>
          <w:rPrChange w:id="715" w:author="Giulia Moreni" w:date="2024-09-11T14:43:00Z">
            <w:rPr>
              <w:color w:val="000000"/>
            </w:rPr>
          </w:rPrChange>
        </w:rPr>
        <w:t xml:space="preserve">, F. &amp; </w:t>
      </w:r>
      <w:proofErr w:type="spellStart"/>
      <w:r>
        <w:rPr>
          <w:rPrChange w:id="716" w:author="Giulia Moreni" w:date="2024-09-11T14:43:00Z">
            <w:rPr>
              <w:color w:val="000000"/>
            </w:rPr>
          </w:rPrChange>
        </w:rPr>
        <w:t>Celikel</w:t>
      </w:r>
      <w:proofErr w:type="spellEnd"/>
      <w:r>
        <w:rPr>
          <w:rPrChange w:id="717" w:author="Giulia Moreni" w:date="2024-09-11T14:43:00Z">
            <w:rPr>
              <w:color w:val="000000"/>
            </w:rPr>
          </w:rPrChange>
        </w:rPr>
        <w:t xml:space="preserve">, T. Cortical Representation of Touch in Silico. </w:t>
      </w:r>
      <w:proofErr w:type="spellStart"/>
      <w:r w:rsidRPr="00F77C2A">
        <w:rPr>
          <w:lang w:val="it-IT"/>
          <w:rPrChange w:id="718" w:author="Giulia Moreni" w:date="2024-09-11T14:43:00Z">
            <w:rPr>
              <w:i/>
              <w:color w:val="000000"/>
            </w:rPr>
          </w:rPrChange>
        </w:rPr>
        <w:t>Neuroinformatics</w:t>
      </w:r>
      <w:proofErr w:type="spellEnd"/>
      <w:r w:rsidRPr="00F77C2A">
        <w:rPr>
          <w:lang w:val="it-IT"/>
          <w:rPrChange w:id="719" w:author="Giulia Moreni" w:date="2024-09-11T14:43:00Z">
            <w:rPr>
              <w:color w:val="000000"/>
            </w:rPr>
          </w:rPrChange>
        </w:rPr>
        <w:t xml:space="preserve"> </w:t>
      </w:r>
      <w:r w:rsidRPr="00F77C2A">
        <w:rPr>
          <w:lang w:val="it-IT"/>
          <w:rPrChange w:id="720" w:author="Giulia Moreni" w:date="2024-09-11T14:43:00Z">
            <w:rPr>
              <w:b/>
              <w:color w:val="000000"/>
            </w:rPr>
          </w:rPrChange>
        </w:rPr>
        <w:t>20</w:t>
      </w:r>
      <w:r w:rsidRPr="00F77C2A">
        <w:rPr>
          <w:lang w:val="it-IT"/>
          <w:rPrChange w:id="721" w:author="Giulia Moreni" w:date="2024-09-11T14:43:00Z">
            <w:rPr>
              <w:color w:val="000000"/>
            </w:rPr>
          </w:rPrChange>
        </w:rPr>
        <w:t>, 1013–1039 (2022).</w:t>
      </w:r>
    </w:p>
    <w:p w14:paraId="339C0536" w14:textId="77777777" w:rsidR="00B67A27" w:rsidRPr="00B67A27" w:rsidRDefault="00000000">
      <w:pPr>
        <w:pBdr>
          <w:top w:val="nil"/>
          <w:left w:val="nil"/>
          <w:bottom w:val="nil"/>
          <w:right w:val="nil"/>
          <w:between w:val="nil"/>
        </w:pBdr>
        <w:tabs>
          <w:tab w:val="left" w:pos="264"/>
        </w:tabs>
        <w:spacing w:line="480" w:lineRule="auto"/>
        <w:ind w:left="264" w:hanging="264"/>
        <w:rPr>
          <w:rPrChange w:id="722" w:author="Giulia Moreni" w:date="2024-09-11T14:43:00Z">
            <w:rPr>
              <w:color w:val="000000"/>
            </w:rPr>
          </w:rPrChange>
        </w:rPr>
      </w:pPr>
      <w:r w:rsidRPr="00F77C2A">
        <w:rPr>
          <w:lang w:val="it-IT"/>
          <w:rPrChange w:id="723" w:author="Giulia Moreni" w:date="2024-09-11T14:43:00Z">
            <w:rPr>
              <w:color w:val="000000"/>
            </w:rPr>
          </w:rPrChange>
        </w:rPr>
        <w:t>5.</w:t>
      </w:r>
      <w:r w:rsidRPr="00F77C2A">
        <w:rPr>
          <w:lang w:val="it-IT"/>
          <w:rPrChange w:id="724" w:author="Giulia Moreni" w:date="2024-09-11T14:43:00Z">
            <w:rPr>
              <w:color w:val="000000"/>
            </w:rPr>
          </w:rPrChange>
        </w:rPr>
        <w:tab/>
        <w:t xml:space="preserve">Jiang, H.-J., Qi, G., Duarte, R., </w:t>
      </w:r>
      <w:proofErr w:type="spellStart"/>
      <w:r w:rsidRPr="00F77C2A">
        <w:rPr>
          <w:lang w:val="it-IT"/>
          <w:rPrChange w:id="725" w:author="Giulia Moreni" w:date="2024-09-11T14:43:00Z">
            <w:rPr>
              <w:color w:val="000000"/>
            </w:rPr>
          </w:rPrChange>
        </w:rPr>
        <w:t>Feldmeyer</w:t>
      </w:r>
      <w:proofErr w:type="spellEnd"/>
      <w:r w:rsidRPr="00F77C2A">
        <w:rPr>
          <w:lang w:val="it-IT"/>
          <w:rPrChange w:id="726" w:author="Giulia Moreni" w:date="2024-09-11T14:43:00Z">
            <w:rPr>
              <w:color w:val="000000"/>
            </w:rPr>
          </w:rPrChange>
        </w:rPr>
        <w:t xml:space="preserve">, D. &amp; </w:t>
      </w:r>
      <w:proofErr w:type="spellStart"/>
      <w:r w:rsidRPr="00F77C2A">
        <w:rPr>
          <w:lang w:val="it-IT"/>
          <w:rPrChange w:id="727" w:author="Giulia Moreni" w:date="2024-09-11T14:43:00Z">
            <w:rPr>
              <w:color w:val="000000"/>
            </w:rPr>
          </w:rPrChange>
        </w:rPr>
        <w:t>Albada</w:t>
      </w:r>
      <w:proofErr w:type="spellEnd"/>
      <w:r w:rsidRPr="00F77C2A">
        <w:rPr>
          <w:lang w:val="it-IT"/>
          <w:rPrChange w:id="728" w:author="Giulia Moreni" w:date="2024-09-11T14:43:00Z">
            <w:rPr>
              <w:color w:val="000000"/>
            </w:rPr>
          </w:rPrChange>
        </w:rPr>
        <w:t xml:space="preserve">, S. J. van. </w:t>
      </w:r>
      <w:r>
        <w:rPr>
          <w:rPrChange w:id="729" w:author="Giulia Moreni" w:date="2024-09-11T14:43:00Z">
            <w:rPr>
              <w:color w:val="000000"/>
            </w:rPr>
          </w:rPrChange>
        </w:rPr>
        <w:t>A Layered Microcircuit Model of Somatosensory Cortex with Three Interneuron Types and Cell-Type-Specific Short-Term Plasticity. 2023.10.26.563698 Preprint at https://doi.org/10.1101/2023.10.26.563698 (2023).</w:t>
      </w:r>
    </w:p>
    <w:p w14:paraId="0380BC51" w14:textId="77777777" w:rsidR="00B67A27" w:rsidRPr="00B67A27" w:rsidRDefault="00000000">
      <w:pPr>
        <w:pBdr>
          <w:top w:val="nil"/>
          <w:left w:val="nil"/>
          <w:bottom w:val="nil"/>
          <w:right w:val="nil"/>
          <w:between w:val="nil"/>
        </w:pBdr>
        <w:tabs>
          <w:tab w:val="left" w:pos="264"/>
        </w:tabs>
        <w:spacing w:line="480" w:lineRule="auto"/>
        <w:ind w:left="264" w:hanging="264"/>
        <w:rPr>
          <w:rPrChange w:id="730" w:author="Giulia Moreni" w:date="2024-09-11T14:43:00Z">
            <w:rPr>
              <w:color w:val="000000"/>
            </w:rPr>
          </w:rPrChange>
        </w:rPr>
      </w:pPr>
      <w:r>
        <w:rPr>
          <w:rPrChange w:id="731" w:author="Giulia Moreni" w:date="2024-09-11T14:43:00Z">
            <w:rPr>
              <w:color w:val="000000"/>
            </w:rPr>
          </w:rPrChange>
        </w:rPr>
        <w:t>6.</w:t>
      </w:r>
      <w:r>
        <w:rPr>
          <w:rPrChange w:id="732" w:author="Giulia Moreni" w:date="2024-09-11T14:43:00Z">
            <w:rPr>
              <w:color w:val="000000"/>
            </w:rPr>
          </w:rPrChange>
        </w:rPr>
        <w:tab/>
      </w:r>
      <w:proofErr w:type="spellStart"/>
      <w:r>
        <w:rPr>
          <w:rPrChange w:id="733" w:author="Giulia Moreni" w:date="2024-09-11T14:43:00Z">
            <w:rPr>
              <w:color w:val="000000"/>
            </w:rPr>
          </w:rPrChange>
        </w:rPr>
        <w:t>Maex</w:t>
      </w:r>
      <w:proofErr w:type="spellEnd"/>
      <w:r>
        <w:rPr>
          <w:rPrChange w:id="734" w:author="Giulia Moreni" w:date="2024-09-11T14:43:00Z">
            <w:rPr>
              <w:color w:val="000000"/>
            </w:rPr>
          </w:rPrChange>
        </w:rPr>
        <w:t xml:space="preserve">, R. &amp; </w:t>
      </w:r>
      <w:proofErr w:type="spellStart"/>
      <w:r>
        <w:rPr>
          <w:rPrChange w:id="735" w:author="Giulia Moreni" w:date="2024-09-11T14:43:00Z">
            <w:rPr>
              <w:color w:val="000000"/>
            </w:rPr>
          </w:rPrChange>
        </w:rPr>
        <w:t>Gutkin</w:t>
      </w:r>
      <w:proofErr w:type="spellEnd"/>
      <w:r>
        <w:rPr>
          <w:rPrChange w:id="736" w:author="Giulia Moreni" w:date="2024-09-11T14:43:00Z">
            <w:rPr>
              <w:color w:val="000000"/>
            </w:rPr>
          </w:rPrChange>
        </w:rPr>
        <w:t xml:space="preserve">, B. Temporal integration and 1/f power scaling in a circuit model of cerebellar interneurons. </w:t>
      </w:r>
      <w:r>
        <w:rPr>
          <w:rPrChange w:id="737" w:author="Giulia Moreni" w:date="2024-09-11T14:43:00Z">
            <w:rPr>
              <w:i/>
              <w:color w:val="000000"/>
            </w:rPr>
          </w:rPrChange>
        </w:rPr>
        <w:t xml:space="preserve">J. </w:t>
      </w:r>
      <w:proofErr w:type="spellStart"/>
      <w:r>
        <w:rPr>
          <w:rPrChange w:id="738" w:author="Giulia Moreni" w:date="2024-09-11T14:43:00Z">
            <w:rPr>
              <w:i/>
              <w:color w:val="000000"/>
            </w:rPr>
          </w:rPrChange>
        </w:rPr>
        <w:t>Neurophysiol</w:t>
      </w:r>
      <w:proofErr w:type="spellEnd"/>
      <w:r>
        <w:rPr>
          <w:rPrChange w:id="739" w:author="Giulia Moreni" w:date="2024-09-11T14:43:00Z">
            <w:rPr>
              <w:i/>
              <w:color w:val="000000"/>
            </w:rPr>
          </w:rPrChange>
        </w:rPr>
        <w:t>.</w:t>
      </w:r>
      <w:r>
        <w:rPr>
          <w:rPrChange w:id="740" w:author="Giulia Moreni" w:date="2024-09-11T14:43:00Z">
            <w:rPr>
              <w:color w:val="000000"/>
            </w:rPr>
          </w:rPrChange>
        </w:rPr>
        <w:t xml:space="preserve"> </w:t>
      </w:r>
      <w:r>
        <w:rPr>
          <w:rPrChange w:id="741" w:author="Giulia Moreni" w:date="2024-09-11T14:43:00Z">
            <w:rPr>
              <w:b/>
              <w:color w:val="000000"/>
            </w:rPr>
          </w:rPrChange>
        </w:rPr>
        <w:t>118</w:t>
      </w:r>
      <w:r>
        <w:rPr>
          <w:rPrChange w:id="742" w:author="Giulia Moreni" w:date="2024-09-11T14:43:00Z">
            <w:rPr>
              <w:color w:val="000000"/>
            </w:rPr>
          </w:rPrChange>
        </w:rPr>
        <w:t>, 471–485 (2017).</w:t>
      </w:r>
    </w:p>
    <w:p w14:paraId="7CC51EC7" w14:textId="77777777" w:rsidR="00B67A27" w:rsidRPr="00B67A27" w:rsidRDefault="00000000">
      <w:pPr>
        <w:pBdr>
          <w:top w:val="nil"/>
          <w:left w:val="nil"/>
          <w:bottom w:val="nil"/>
          <w:right w:val="nil"/>
          <w:between w:val="nil"/>
        </w:pBdr>
        <w:tabs>
          <w:tab w:val="left" w:pos="264"/>
        </w:tabs>
        <w:spacing w:line="480" w:lineRule="auto"/>
        <w:ind w:left="264" w:hanging="264"/>
        <w:rPr>
          <w:rPrChange w:id="743" w:author="Giulia Moreni" w:date="2024-09-11T14:43:00Z">
            <w:rPr>
              <w:color w:val="000000"/>
            </w:rPr>
          </w:rPrChange>
        </w:rPr>
      </w:pPr>
      <w:r>
        <w:rPr>
          <w:rPrChange w:id="744" w:author="Giulia Moreni" w:date="2024-09-11T14:43:00Z">
            <w:rPr>
              <w:color w:val="000000"/>
            </w:rPr>
          </w:rPrChange>
        </w:rPr>
        <w:t>7.</w:t>
      </w:r>
      <w:r>
        <w:rPr>
          <w:rPrChange w:id="745" w:author="Giulia Moreni" w:date="2024-09-11T14:43:00Z">
            <w:rPr>
              <w:color w:val="000000"/>
            </w:rPr>
          </w:rPrChange>
        </w:rPr>
        <w:tab/>
        <w:t xml:space="preserve">Schwalger, T., </w:t>
      </w:r>
      <w:proofErr w:type="spellStart"/>
      <w:r>
        <w:rPr>
          <w:rPrChange w:id="746" w:author="Giulia Moreni" w:date="2024-09-11T14:43:00Z">
            <w:rPr>
              <w:color w:val="000000"/>
            </w:rPr>
          </w:rPrChange>
        </w:rPr>
        <w:t>Deger</w:t>
      </w:r>
      <w:proofErr w:type="spellEnd"/>
      <w:r>
        <w:rPr>
          <w:rPrChange w:id="747" w:author="Giulia Moreni" w:date="2024-09-11T14:43:00Z">
            <w:rPr>
              <w:color w:val="000000"/>
            </w:rPr>
          </w:rPrChange>
        </w:rPr>
        <w:t xml:space="preserve">, M. &amp; Gerstner, W. Towards a theory of cortical columns: From spiking neurons to interacting neural populations of finite size. </w:t>
      </w:r>
      <w:r>
        <w:rPr>
          <w:rPrChange w:id="748" w:author="Giulia Moreni" w:date="2024-09-11T14:43:00Z">
            <w:rPr>
              <w:i/>
              <w:color w:val="000000"/>
            </w:rPr>
          </w:rPrChange>
        </w:rPr>
        <w:t xml:space="preserve">PLOS </w:t>
      </w:r>
      <w:proofErr w:type="spellStart"/>
      <w:r>
        <w:rPr>
          <w:rPrChange w:id="749" w:author="Giulia Moreni" w:date="2024-09-11T14:43:00Z">
            <w:rPr>
              <w:i/>
              <w:color w:val="000000"/>
            </w:rPr>
          </w:rPrChange>
        </w:rPr>
        <w:t>Comput</w:t>
      </w:r>
      <w:proofErr w:type="spellEnd"/>
      <w:r>
        <w:rPr>
          <w:rPrChange w:id="750" w:author="Giulia Moreni" w:date="2024-09-11T14:43:00Z">
            <w:rPr>
              <w:i/>
              <w:color w:val="000000"/>
            </w:rPr>
          </w:rPrChange>
        </w:rPr>
        <w:t>. Biol.</w:t>
      </w:r>
      <w:r>
        <w:rPr>
          <w:rPrChange w:id="751" w:author="Giulia Moreni" w:date="2024-09-11T14:43:00Z">
            <w:rPr>
              <w:color w:val="000000"/>
            </w:rPr>
          </w:rPrChange>
        </w:rPr>
        <w:t xml:space="preserve"> </w:t>
      </w:r>
      <w:r>
        <w:rPr>
          <w:rPrChange w:id="752" w:author="Giulia Moreni" w:date="2024-09-11T14:43:00Z">
            <w:rPr>
              <w:b/>
              <w:color w:val="000000"/>
            </w:rPr>
          </w:rPrChange>
        </w:rPr>
        <w:t>13</w:t>
      </w:r>
      <w:r>
        <w:rPr>
          <w:rPrChange w:id="753" w:author="Giulia Moreni" w:date="2024-09-11T14:43:00Z">
            <w:rPr>
              <w:color w:val="000000"/>
            </w:rPr>
          </w:rPrChange>
        </w:rPr>
        <w:t>, e1005507 (2017).</w:t>
      </w:r>
    </w:p>
    <w:p w14:paraId="313AB0B4" w14:textId="77777777" w:rsidR="00B67A27" w:rsidRPr="00B67A27" w:rsidRDefault="00000000">
      <w:pPr>
        <w:pBdr>
          <w:top w:val="nil"/>
          <w:left w:val="nil"/>
          <w:bottom w:val="nil"/>
          <w:right w:val="nil"/>
          <w:between w:val="nil"/>
        </w:pBdr>
        <w:tabs>
          <w:tab w:val="left" w:pos="264"/>
        </w:tabs>
        <w:spacing w:line="480" w:lineRule="auto"/>
        <w:ind w:left="264" w:hanging="264"/>
        <w:rPr>
          <w:rPrChange w:id="754" w:author="Giulia Moreni" w:date="2024-09-11T14:43:00Z">
            <w:rPr>
              <w:color w:val="000000"/>
            </w:rPr>
          </w:rPrChange>
        </w:rPr>
      </w:pPr>
      <w:r>
        <w:rPr>
          <w:rPrChange w:id="755" w:author="Giulia Moreni" w:date="2024-09-11T14:43:00Z">
            <w:rPr>
              <w:color w:val="000000"/>
            </w:rPr>
          </w:rPrChange>
        </w:rPr>
        <w:t>8.</w:t>
      </w:r>
      <w:r>
        <w:rPr>
          <w:rPrChange w:id="756" w:author="Giulia Moreni" w:date="2024-09-11T14:43:00Z">
            <w:rPr>
              <w:color w:val="000000"/>
            </w:rPr>
          </w:rPrChange>
        </w:rPr>
        <w:tab/>
        <w:t xml:space="preserve">Isaacson, J. S. &amp; </w:t>
      </w:r>
      <w:proofErr w:type="spellStart"/>
      <w:r>
        <w:rPr>
          <w:rPrChange w:id="757" w:author="Giulia Moreni" w:date="2024-09-11T14:43:00Z">
            <w:rPr>
              <w:color w:val="000000"/>
            </w:rPr>
          </w:rPrChange>
        </w:rPr>
        <w:t>Scanziani</w:t>
      </w:r>
      <w:proofErr w:type="spellEnd"/>
      <w:r>
        <w:rPr>
          <w:rPrChange w:id="758" w:author="Giulia Moreni" w:date="2024-09-11T14:43:00Z">
            <w:rPr>
              <w:color w:val="000000"/>
            </w:rPr>
          </w:rPrChange>
        </w:rPr>
        <w:t xml:space="preserve">, M. How inhibition shapes cortical activity. </w:t>
      </w:r>
      <w:r>
        <w:rPr>
          <w:rPrChange w:id="759" w:author="Giulia Moreni" w:date="2024-09-11T14:43:00Z">
            <w:rPr>
              <w:i/>
              <w:color w:val="000000"/>
            </w:rPr>
          </w:rPrChange>
        </w:rPr>
        <w:t>Neuron</w:t>
      </w:r>
      <w:r>
        <w:rPr>
          <w:rPrChange w:id="760" w:author="Giulia Moreni" w:date="2024-09-11T14:43:00Z">
            <w:rPr>
              <w:color w:val="000000"/>
            </w:rPr>
          </w:rPrChange>
        </w:rPr>
        <w:t xml:space="preserve"> </w:t>
      </w:r>
      <w:r>
        <w:rPr>
          <w:rPrChange w:id="761" w:author="Giulia Moreni" w:date="2024-09-11T14:43:00Z">
            <w:rPr>
              <w:b/>
              <w:color w:val="000000"/>
            </w:rPr>
          </w:rPrChange>
        </w:rPr>
        <w:t>72</w:t>
      </w:r>
      <w:r>
        <w:rPr>
          <w:rPrChange w:id="762" w:author="Giulia Moreni" w:date="2024-09-11T14:43:00Z">
            <w:rPr>
              <w:color w:val="000000"/>
            </w:rPr>
          </w:rPrChange>
        </w:rPr>
        <w:t>, 231–243 (2011).</w:t>
      </w:r>
    </w:p>
    <w:p w14:paraId="3399BF56" w14:textId="77777777" w:rsidR="00B67A27" w:rsidRPr="00B67A27" w:rsidRDefault="00000000">
      <w:pPr>
        <w:pBdr>
          <w:top w:val="nil"/>
          <w:left w:val="nil"/>
          <w:bottom w:val="nil"/>
          <w:right w:val="nil"/>
          <w:between w:val="nil"/>
        </w:pBdr>
        <w:tabs>
          <w:tab w:val="left" w:pos="264"/>
        </w:tabs>
        <w:spacing w:line="480" w:lineRule="auto"/>
        <w:ind w:left="264" w:hanging="264"/>
        <w:rPr>
          <w:rPrChange w:id="763" w:author="Giulia Moreni" w:date="2024-09-11T14:43:00Z">
            <w:rPr>
              <w:color w:val="000000"/>
            </w:rPr>
          </w:rPrChange>
        </w:rPr>
      </w:pPr>
      <w:r>
        <w:rPr>
          <w:rPrChange w:id="764" w:author="Giulia Moreni" w:date="2024-09-11T14:43:00Z">
            <w:rPr>
              <w:color w:val="000000"/>
            </w:rPr>
          </w:rPrChange>
        </w:rPr>
        <w:lastRenderedPageBreak/>
        <w:t>9.</w:t>
      </w:r>
      <w:r>
        <w:rPr>
          <w:rPrChange w:id="765" w:author="Giulia Moreni" w:date="2024-09-11T14:43:00Z">
            <w:rPr>
              <w:color w:val="000000"/>
            </w:rPr>
          </w:rPrChange>
        </w:rPr>
        <w:tab/>
        <w:t xml:space="preserve">Zhou, S. &amp; Yu, Y. Synaptic E-I Balance Underlies Efficient Neural Coding. </w:t>
      </w:r>
      <w:r>
        <w:rPr>
          <w:rPrChange w:id="766" w:author="Giulia Moreni" w:date="2024-09-11T14:43:00Z">
            <w:rPr>
              <w:i/>
              <w:color w:val="000000"/>
            </w:rPr>
          </w:rPrChange>
        </w:rPr>
        <w:t xml:space="preserve">Front. </w:t>
      </w:r>
      <w:proofErr w:type="spellStart"/>
      <w:r>
        <w:rPr>
          <w:rPrChange w:id="767" w:author="Giulia Moreni" w:date="2024-09-11T14:43:00Z">
            <w:rPr>
              <w:i/>
              <w:color w:val="000000"/>
            </w:rPr>
          </w:rPrChange>
        </w:rPr>
        <w:t>Neurosci</w:t>
      </w:r>
      <w:proofErr w:type="spellEnd"/>
      <w:r>
        <w:rPr>
          <w:rPrChange w:id="768" w:author="Giulia Moreni" w:date="2024-09-11T14:43:00Z">
            <w:rPr>
              <w:i/>
              <w:color w:val="000000"/>
            </w:rPr>
          </w:rPrChange>
        </w:rPr>
        <w:t>.</w:t>
      </w:r>
      <w:r>
        <w:rPr>
          <w:rPrChange w:id="769" w:author="Giulia Moreni" w:date="2024-09-11T14:43:00Z">
            <w:rPr>
              <w:color w:val="000000"/>
            </w:rPr>
          </w:rPrChange>
        </w:rPr>
        <w:t xml:space="preserve"> </w:t>
      </w:r>
      <w:r>
        <w:rPr>
          <w:rPrChange w:id="770" w:author="Giulia Moreni" w:date="2024-09-11T14:43:00Z">
            <w:rPr>
              <w:b/>
              <w:color w:val="000000"/>
            </w:rPr>
          </w:rPrChange>
        </w:rPr>
        <w:t>12</w:t>
      </w:r>
      <w:r>
        <w:rPr>
          <w:rPrChange w:id="771" w:author="Giulia Moreni" w:date="2024-09-11T14:43:00Z">
            <w:rPr>
              <w:color w:val="000000"/>
            </w:rPr>
          </w:rPrChange>
        </w:rPr>
        <w:t>, (2018).</w:t>
      </w:r>
    </w:p>
    <w:p w14:paraId="2C4E06D5" w14:textId="77777777" w:rsidR="00B67A27" w:rsidRPr="00B67A27" w:rsidRDefault="00000000">
      <w:pPr>
        <w:pBdr>
          <w:top w:val="nil"/>
          <w:left w:val="nil"/>
          <w:bottom w:val="nil"/>
          <w:right w:val="nil"/>
          <w:between w:val="nil"/>
        </w:pBdr>
        <w:tabs>
          <w:tab w:val="left" w:pos="264"/>
        </w:tabs>
        <w:spacing w:line="480" w:lineRule="auto"/>
        <w:ind w:left="264" w:hanging="264"/>
        <w:rPr>
          <w:rPrChange w:id="772" w:author="Giulia Moreni" w:date="2024-09-11T14:43:00Z">
            <w:rPr>
              <w:color w:val="000000"/>
            </w:rPr>
          </w:rPrChange>
        </w:rPr>
      </w:pPr>
      <w:r>
        <w:rPr>
          <w:rPrChange w:id="773" w:author="Giulia Moreni" w:date="2024-09-11T14:43:00Z">
            <w:rPr>
              <w:color w:val="000000"/>
            </w:rPr>
          </w:rPrChange>
        </w:rPr>
        <w:t>10.</w:t>
      </w:r>
      <w:r>
        <w:rPr>
          <w:rPrChange w:id="774" w:author="Giulia Moreni" w:date="2024-09-11T14:43:00Z">
            <w:rPr>
              <w:color w:val="000000"/>
            </w:rPr>
          </w:rPrChange>
        </w:rPr>
        <w:tab/>
        <w:t xml:space="preserve">Wilson, H. R. &amp; Cowan, J. D. Excitatory and Inhibitory Interactions in Localized Populations of Model Neurons. </w:t>
      </w:r>
      <w:proofErr w:type="spellStart"/>
      <w:r>
        <w:rPr>
          <w:rPrChange w:id="775" w:author="Giulia Moreni" w:date="2024-09-11T14:43:00Z">
            <w:rPr>
              <w:i/>
              <w:color w:val="000000"/>
            </w:rPr>
          </w:rPrChange>
        </w:rPr>
        <w:t>Biophys</w:t>
      </w:r>
      <w:proofErr w:type="spellEnd"/>
      <w:r>
        <w:rPr>
          <w:rPrChange w:id="776" w:author="Giulia Moreni" w:date="2024-09-11T14:43:00Z">
            <w:rPr>
              <w:i/>
              <w:color w:val="000000"/>
            </w:rPr>
          </w:rPrChange>
        </w:rPr>
        <w:t xml:space="preserve"> J</w:t>
      </w:r>
      <w:r>
        <w:rPr>
          <w:rPrChange w:id="777" w:author="Giulia Moreni" w:date="2024-09-11T14:43:00Z">
            <w:rPr>
              <w:color w:val="000000"/>
            </w:rPr>
          </w:rPrChange>
        </w:rPr>
        <w:t xml:space="preserve"> </w:t>
      </w:r>
      <w:r>
        <w:rPr>
          <w:rPrChange w:id="778" w:author="Giulia Moreni" w:date="2024-09-11T14:43:00Z">
            <w:rPr>
              <w:b/>
              <w:color w:val="000000"/>
            </w:rPr>
          </w:rPrChange>
        </w:rPr>
        <w:t>12</w:t>
      </w:r>
      <w:r>
        <w:rPr>
          <w:rPrChange w:id="779" w:author="Giulia Moreni" w:date="2024-09-11T14:43:00Z">
            <w:rPr>
              <w:color w:val="000000"/>
            </w:rPr>
          </w:rPrChange>
        </w:rPr>
        <w:t>, 1–24 (1972).</w:t>
      </w:r>
    </w:p>
    <w:p w14:paraId="4868E2E2" w14:textId="77777777" w:rsidR="00B67A27" w:rsidRPr="00B67A27" w:rsidRDefault="00000000">
      <w:pPr>
        <w:pBdr>
          <w:top w:val="nil"/>
          <w:left w:val="nil"/>
          <w:bottom w:val="nil"/>
          <w:right w:val="nil"/>
          <w:between w:val="nil"/>
        </w:pBdr>
        <w:tabs>
          <w:tab w:val="left" w:pos="264"/>
        </w:tabs>
        <w:spacing w:line="480" w:lineRule="auto"/>
        <w:ind w:left="264" w:hanging="264"/>
        <w:rPr>
          <w:rPrChange w:id="780" w:author="Giulia Moreni" w:date="2024-09-11T14:43:00Z">
            <w:rPr>
              <w:color w:val="000000"/>
            </w:rPr>
          </w:rPrChange>
        </w:rPr>
      </w:pPr>
      <w:r>
        <w:rPr>
          <w:rPrChange w:id="781" w:author="Giulia Moreni" w:date="2024-09-11T14:43:00Z">
            <w:rPr>
              <w:color w:val="000000"/>
            </w:rPr>
          </w:rPrChange>
        </w:rPr>
        <w:t>11.</w:t>
      </w:r>
      <w:r>
        <w:rPr>
          <w:rPrChange w:id="782" w:author="Giulia Moreni" w:date="2024-09-11T14:43:00Z">
            <w:rPr>
              <w:color w:val="000000"/>
            </w:rPr>
          </w:rPrChange>
        </w:rPr>
        <w:tab/>
        <w:t xml:space="preserve">Yang, W. &amp; Sun, Q.-Q. Circuit-specific and neuronal subcellular-wide E-I balance in cortical pyramidal cells. </w:t>
      </w:r>
      <w:r>
        <w:rPr>
          <w:rPrChange w:id="783" w:author="Giulia Moreni" w:date="2024-09-11T14:43:00Z">
            <w:rPr>
              <w:i/>
              <w:color w:val="000000"/>
            </w:rPr>
          </w:rPrChange>
        </w:rPr>
        <w:t>Sci. Rep.</w:t>
      </w:r>
      <w:r>
        <w:rPr>
          <w:rPrChange w:id="784" w:author="Giulia Moreni" w:date="2024-09-11T14:43:00Z">
            <w:rPr>
              <w:color w:val="000000"/>
            </w:rPr>
          </w:rPrChange>
        </w:rPr>
        <w:t xml:space="preserve"> </w:t>
      </w:r>
      <w:r>
        <w:rPr>
          <w:rPrChange w:id="785" w:author="Giulia Moreni" w:date="2024-09-11T14:43:00Z">
            <w:rPr>
              <w:b/>
              <w:color w:val="000000"/>
            </w:rPr>
          </w:rPrChange>
        </w:rPr>
        <w:t>8</w:t>
      </w:r>
      <w:r>
        <w:rPr>
          <w:rPrChange w:id="786" w:author="Giulia Moreni" w:date="2024-09-11T14:43:00Z">
            <w:rPr>
              <w:color w:val="000000"/>
            </w:rPr>
          </w:rPrChange>
        </w:rPr>
        <w:t>, 3971 (2018).</w:t>
      </w:r>
    </w:p>
    <w:p w14:paraId="7AD4D935" w14:textId="77777777" w:rsidR="00B67A27" w:rsidRPr="00B67A27" w:rsidRDefault="00000000">
      <w:pPr>
        <w:pBdr>
          <w:top w:val="nil"/>
          <w:left w:val="nil"/>
          <w:bottom w:val="nil"/>
          <w:right w:val="nil"/>
          <w:between w:val="nil"/>
        </w:pBdr>
        <w:tabs>
          <w:tab w:val="left" w:pos="264"/>
        </w:tabs>
        <w:spacing w:line="480" w:lineRule="auto"/>
        <w:ind w:left="264" w:hanging="264"/>
        <w:rPr>
          <w:rPrChange w:id="787" w:author="Giulia Moreni" w:date="2024-09-11T14:43:00Z">
            <w:rPr>
              <w:color w:val="000000"/>
            </w:rPr>
          </w:rPrChange>
        </w:rPr>
      </w:pPr>
      <w:r>
        <w:rPr>
          <w:rPrChange w:id="788" w:author="Giulia Moreni" w:date="2024-09-11T14:43:00Z">
            <w:rPr>
              <w:color w:val="000000"/>
            </w:rPr>
          </w:rPrChange>
        </w:rPr>
        <w:t>12.</w:t>
      </w:r>
      <w:r>
        <w:rPr>
          <w:rPrChange w:id="789" w:author="Giulia Moreni" w:date="2024-09-11T14:43:00Z">
            <w:rPr>
              <w:color w:val="000000"/>
            </w:rPr>
          </w:rPrChange>
        </w:rPr>
        <w:tab/>
      </w:r>
      <w:proofErr w:type="spellStart"/>
      <w:r>
        <w:rPr>
          <w:rPrChange w:id="790" w:author="Giulia Moreni" w:date="2024-09-11T14:43:00Z">
            <w:rPr>
              <w:color w:val="000000"/>
            </w:rPr>
          </w:rPrChange>
        </w:rPr>
        <w:t>Vreeswijk</w:t>
      </w:r>
      <w:proofErr w:type="spellEnd"/>
      <w:r>
        <w:rPr>
          <w:rPrChange w:id="791" w:author="Giulia Moreni" w:date="2024-09-11T14:43:00Z">
            <w:rPr>
              <w:color w:val="000000"/>
            </w:rPr>
          </w:rPrChange>
        </w:rPr>
        <w:t xml:space="preserve">, C. van &amp; </w:t>
      </w:r>
      <w:proofErr w:type="spellStart"/>
      <w:r>
        <w:rPr>
          <w:rPrChange w:id="792" w:author="Giulia Moreni" w:date="2024-09-11T14:43:00Z">
            <w:rPr>
              <w:color w:val="000000"/>
            </w:rPr>
          </w:rPrChange>
        </w:rPr>
        <w:t>Sompolinsky</w:t>
      </w:r>
      <w:proofErr w:type="spellEnd"/>
      <w:r>
        <w:rPr>
          <w:rPrChange w:id="793" w:author="Giulia Moreni" w:date="2024-09-11T14:43:00Z">
            <w:rPr>
              <w:color w:val="000000"/>
            </w:rPr>
          </w:rPrChange>
        </w:rPr>
        <w:t xml:space="preserve">, H. Chaos in Neuronal Networks with Balanced Excitatory and Inhibitory Activity. </w:t>
      </w:r>
      <w:r>
        <w:rPr>
          <w:rPrChange w:id="794" w:author="Giulia Moreni" w:date="2024-09-11T14:43:00Z">
            <w:rPr>
              <w:i/>
              <w:color w:val="000000"/>
            </w:rPr>
          </w:rPrChange>
        </w:rPr>
        <w:t>Science</w:t>
      </w:r>
      <w:r>
        <w:rPr>
          <w:rPrChange w:id="795" w:author="Giulia Moreni" w:date="2024-09-11T14:43:00Z">
            <w:rPr>
              <w:color w:val="000000"/>
            </w:rPr>
          </w:rPrChange>
        </w:rPr>
        <w:t xml:space="preserve"> </w:t>
      </w:r>
      <w:r>
        <w:rPr>
          <w:rPrChange w:id="796" w:author="Giulia Moreni" w:date="2024-09-11T14:43:00Z">
            <w:rPr>
              <w:b/>
              <w:color w:val="000000"/>
            </w:rPr>
          </w:rPrChange>
        </w:rPr>
        <w:t>274</w:t>
      </w:r>
      <w:r>
        <w:rPr>
          <w:rPrChange w:id="797" w:author="Giulia Moreni" w:date="2024-09-11T14:43:00Z">
            <w:rPr>
              <w:color w:val="000000"/>
            </w:rPr>
          </w:rPrChange>
        </w:rPr>
        <w:t>, 1724–1726 (1996).</w:t>
      </w:r>
    </w:p>
    <w:p w14:paraId="529DAFAD" w14:textId="77777777" w:rsidR="00B67A27" w:rsidRPr="00B67A27" w:rsidRDefault="00000000">
      <w:pPr>
        <w:pBdr>
          <w:top w:val="nil"/>
          <w:left w:val="nil"/>
          <w:bottom w:val="nil"/>
          <w:right w:val="nil"/>
          <w:between w:val="nil"/>
        </w:pBdr>
        <w:tabs>
          <w:tab w:val="left" w:pos="264"/>
        </w:tabs>
        <w:spacing w:line="480" w:lineRule="auto"/>
        <w:ind w:left="264" w:hanging="264"/>
        <w:rPr>
          <w:rPrChange w:id="798" w:author="Giulia Moreni" w:date="2024-09-11T14:43:00Z">
            <w:rPr>
              <w:color w:val="000000"/>
            </w:rPr>
          </w:rPrChange>
        </w:rPr>
      </w:pPr>
      <w:r>
        <w:rPr>
          <w:rPrChange w:id="799" w:author="Giulia Moreni" w:date="2024-09-11T14:43:00Z">
            <w:rPr>
              <w:color w:val="000000"/>
            </w:rPr>
          </w:rPrChange>
        </w:rPr>
        <w:t>13.</w:t>
      </w:r>
      <w:r>
        <w:rPr>
          <w:rPrChange w:id="800" w:author="Giulia Moreni" w:date="2024-09-11T14:43:00Z">
            <w:rPr>
              <w:color w:val="000000"/>
            </w:rPr>
          </w:rPrChange>
        </w:rPr>
        <w:tab/>
        <w:t xml:space="preserve">Litwin-Kumar, A. &amp; Doiron, B. Slow dynamics and high variability in balanced cortical networks with clustered connections. </w:t>
      </w:r>
      <w:r>
        <w:rPr>
          <w:rPrChange w:id="801" w:author="Giulia Moreni" w:date="2024-09-11T14:43:00Z">
            <w:rPr>
              <w:i/>
              <w:color w:val="000000"/>
            </w:rPr>
          </w:rPrChange>
        </w:rPr>
        <w:t xml:space="preserve">Nat. </w:t>
      </w:r>
      <w:proofErr w:type="spellStart"/>
      <w:r>
        <w:rPr>
          <w:rPrChange w:id="802" w:author="Giulia Moreni" w:date="2024-09-11T14:43:00Z">
            <w:rPr>
              <w:i/>
              <w:color w:val="000000"/>
            </w:rPr>
          </w:rPrChange>
        </w:rPr>
        <w:t>Neurosci</w:t>
      </w:r>
      <w:proofErr w:type="spellEnd"/>
      <w:r>
        <w:rPr>
          <w:rPrChange w:id="803" w:author="Giulia Moreni" w:date="2024-09-11T14:43:00Z">
            <w:rPr>
              <w:i/>
              <w:color w:val="000000"/>
            </w:rPr>
          </w:rPrChange>
        </w:rPr>
        <w:t>.</w:t>
      </w:r>
      <w:r>
        <w:rPr>
          <w:rPrChange w:id="804" w:author="Giulia Moreni" w:date="2024-09-11T14:43:00Z">
            <w:rPr>
              <w:color w:val="000000"/>
            </w:rPr>
          </w:rPrChange>
        </w:rPr>
        <w:t xml:space="preserve"> </w:t>
      </w:r>
      <w:r>
        <w:rPr>
          <w:rPrChange w:id="805" w:author="Giulia Moreni" w:date="2024-09-11T14:43:00Z">
            <w:rPr>
              <w:b/>
              <w:color w:val="000000"/>
            </w:rPr>
          </w:rPrChange>
        </w:rPr>
        <w:t>15</w:t>
      </w:r>
      <w:r>
        <w:rPr>
          <w:rPrChange w:id="806" w:author="Giulia Moreni" w:date="2024-09-11T14:43:00Z">
            <w:rPr>
              <w:color w:val="000000"/>
            </w:rPr>
          </w:rPrChange>
        </w:rPr>
        <w:t>, 1498–1505 (2012).</w:t>
      </w:r>
    </w:p>
    <w:p w14:paraId="06696F92" w14:textId="77777777" w:rsidR="00B67A27" w:rsidRPr="00B67A27" w:rsidRDefault="00000000">
      <w:pPr>
        <w:pBdr>
          <w:top w:val="nil"/>
          <w:left w:val="nil"/>
          <w:bottom w:val="nil"/>
          <w:right w:val="nil"/>
          <w:between w:val="nil"/>
        </w:pBdr>
        <w:tabs>
          <w:tab w:val="left" w:pos="264"/>
        </w:tabs>
        <w:spacing w:line="480" w:lineRule="auto"/>
        <w:ind w:left="264" w:hanging="264"/>
        <w:rPr>
          <w:rPrChange w:id="807" w:author="Giulia Moreni" w:date="2024-09-11T14:43:00Z">
            <w:rPr>
              <w:color w:val="000000"/>
            </w:rPr>
          </w:rPrChange>
        </w:rPr>
      </w:pPr>
      <w:r>
        <w:rPr>
          <w:rPrChange w:id="808" w:author="Giulia Moreni" w:date="2024-09-11T14:43:00Z">
            <w:rPr>
              <w:color w:val="000000"/>
            </w:rPr>
          </w:rPrChange>
        </w:rPr>
        <w:t>14.</w:t>
      </w:r>
      <w:r>
        <w:rPr>
          <w:rPrChange w:id="809" w:author="Giulia Moreni" w:date="2024-09-11T14:43:00Z">
            <w:rPr>
              <w:color w:val="000000"/>
            </w:rPr>
          </w:rPrChange>
        </w:rPr>
        <w:tab/>
        <w:t xml:space="preserve">Ferguson, B. R. &amp; Gao, W.-J. PV Interneurons: Critical Regulators of E/I Balance for Prefrontal Cortex-Dependent </w:t>
      </w:r>
      <w:proofErr w:type="spellStart"/>
      <w:r>
        <w:rPr>
          <w:rPrChange w:id="810" w:author="Giulia Moreni" w:date="2024-09-11T14:43:00Z">
            <w:rPr>
              <w:color w:val="000000"/>
            </w:rPr>
          </w:rPrChange>
        </w:rPr>
        <w:t>Behavior</w:t>
      </w:r>
      <w:proofErr w:type="spellEnd"/>
      <w:r>
        <w:rPr>
          <w:rPrChange w:id="811" w:author="Giulia Moreni" w:date="2024-09-11T14:43:00Z">
            <w:rPr>
              <w:color w:val="000000"/>
            </w:rPr>
          </w:rPrChange>
        </w:rPr>
        <w:t xml:space="preserve"> and Psychiatric Disorders. </w:t>
      </w:r>
      <w:r>
        <w:rPr>
          <w:rPrChange w:id="812" w:author="Giulia Moreni" w:date="2024-09-11T14:43:00Z">
            <w:rPr>
              <w:i/>
              <w:color w:val="000000"/>
            </w:rPr>
          </w:rPrChange>
        </w:rPr>
        <w:t>Front. Neural Circuits</w:t>
      </w:r>
      <w:r>
        <w:rPr>
          <w:rPrChange w:id="813" w:author="Giulia Moreni" w:date="2024-09-11T14:43:00Z">
            <w:rPr>
              <w:color w:val="000000"/>
            </w:rPr>
          </w:rPrChange>
        </w:rPr>
        <w:t xml:space="preserve"> </w:t>
      </w:r>
      <w:r>
        <w:rPr>
          <w:rPrChange w:id="814" w:author="Giulia Moreni" w:date="2024-09-11T14:43:00Z">
            <w:rPr>
              <w:b/>
              <w:color w:val="000000"/>
            </w:rPr>
          </w:rPrChange>
        </w:rPr>
        <w:t>12</w:t>
      </w:r>
      <w:r>
        <w:rPr>
          <w:rPrChange w:id="815" w:author="Giulia Moreni" w:date="2024-09-11T14:43:00Z">
            <w:rPr>
              <w:color w:val="000000"/>
            </w:rPr>
          </w:rPrChange>
        </w:rPr>
        <w:t>, (2018).</w:t>
      </w:r>
    </w:p>
    <w:p w14:paraId="15E9E0D9" w14:textId="77777777" w:rsidR="00B67A27" w:rsidRPr="00B67A27" w:rsidRDefault="00000000">
      <w:pPr>
        <w:pBdr>
          <w:top w:val="nil"/>
          <w:left w:val="nil"/>
          <w:bottom w:val="nil"/>
          <w:right w:val="nil"/>
          <w:between w:val="nil"/>
        </w:pBdr>
        <w:tabs>
          <w:tab w:val="left" w:pos="264"/>
        </w:tabs>
        <w:spacing w:line="480" w:lineRule="auto"/>
        <w:ind w:left="264" w:hanging="264"/>
        <w:rPr>
          <w:rPrChange w:id="816" w:author="Giulia Moreni" w:date="2024-09-11T14:43:00Z">
            <w:rPr>
              <w:color w:val="000000"/>
            </w:rPr>
          </w:rPrChange>
        </w:rPr>
      </w:pPr>
      <w:r>
        <w:rPr>
          <w:rPrChange w:id="817" w:author="Giulia Moreni" w:date="2024-09-11T14:43:00Z">
            <w:rPr>
              <w:color w:val="000000"/>
            </w:rPr>
          </w:rPrChange>
        </w:rPr>
        <w:t>15.</w:t>
      </w:r>
      <w:r>
        <w:rPr>
          <w:rPrChange w:id="818" w:author="Giulia Moreni" w:date="2024-09-11T14:43:00Z">
            <w:rPr>
              <w:color w:val="000000"/>
            </w:rPr>
          </w:rPrChange>
        </w:rPr>
        <w:tab/>
      </w:r>
      <w:proofErr w:type="spellStart"/>
      <w:r>
        <w:rPr>
          <w:rPrChange w:id="819" w:author="Giulia Moreni" w:date="2024-09-11T14:43:00Z">
            <w:rPr>
              <w:color w:val="000000"/>
            </w:rPr>
          </w:rPrChange>
        </w:rPr>
        <w:t>Selten</w:t>
      </w:r>
      <w:proofErr w:type="spellEnd"/>
      <w:r>
        <w:rPr>
          <w:rPrChange w:id="820" w:author="Giulia Moreni" w:date="2024-09-11T14:43:00Z">
            <w:rPr>
              <w:color w:val="000000"/>
            </w:rPr>
          </w:rPrChange>
        </w:rPr>
        <w:t xml:space="preserve">, M., van </w:t>
      </w:r>
      <w:proofErr w:type="spellStart"/>
      <w:r>
        <w:rPr>
          <w:rPrChange w:id="821" w:author="Giulia Moreni" w:date="2024-09-11T14:43:00Z">
            <w:rPr>
              <w:color w:val="000000"/>
            </w:rPr>
          </w:rPrChange>
        </w:rPr>
        <w:t>Bokhoven</w:t>
      </w:r>
      <w:proofErr w:type="spellEnd"/>
      <w:r>
        <w:rPr>
          <w:rPrChange w:id="822" w:author="Giulia Moreni" w:date="2024-09-11T14:43:00Z">
            <w:rPr>
              <w:color w:val="000000"/>
            </w:rPr>
          </w:rPrChange>
        </w:rPr>
        <w:t xml:space="preserve">, H. &amp; </w:t>
      </w:r>
      <w:proofErr w:type="spellStart"/>
      <w:r>
        <w:rPr>
          <w:rPrChange w:id="823" w:author="Giulia Moreni" w:date="2024-09-11T14:43:00Z">
            <w:rPr>
              <w:color w:val="000000"/>
            </w:rPr>
          </w:rPrChange>
        </w:rPr>
        <w:t>Nadif</w:t>
      </w:r>
      <w:proofErr w:type="spellEnd"/>
      <w:r>
        <w:rPr>
          <w:rPrChange w:id="824" w:author="Giulia Moreni" w:date="2024-09-11T14:43:00Z">
            <w:rPr>
              <w:color w:val="000000"/>
            </w:rPr>
          </w:rPrChange>
        </w:rPr>
        <w:t xml:space="preserve"> </w:t>
      </w:r>
      <w:proofErr w:type="spellStart"/>
      <w:r>
        <w:rPr>
          <w:rPrChange w:id="825" w:author="Giulia Moreni" w:date="2024-09-11T14:43:00Z">
            <w:rPr>
              <w:color w:val="000000"/>
            </w:rPr>
          </w:rPrChange>
        </w:rPr>
        <w:t>Kasri</w:t>
      </w:r>
      <w:proofErr w:type="spellEnd"/>
      <w:r>
        <w:rPr>
          <w:rPrChange w:id="826" w:author="Giulia Moreni" w:date="2024-09-11T14:43:00Z">
            <w:rPr>
              <w:color w:val="000000"/>
            </w:rPr>
          </w:rPrChange>
        </w:rPr>
        <w:t xml:space="preserve">, N. Inhibitory control of the excitatory/inhibitory balance in psychiatric disorders. </w:t>
      </w:r>
      <w:r>
        <w:rPr>
          <w:rPrChange w:id="827" w:author="Giulia Moreni" w:date="2024-09-11T14:43:00Z">
            <w:rPr>
              <w:i/>
              <w:color w:val="000000"/>
            </w:rPr>
          </w:rPrChange>
        </w:rPr>
        <w:t>F1000Research</w:t>
      </w:r>
      <w:r>
        <w:rPr>
          <w:rPrChange w:id="828" w:author="Giulia Moreni" w:date="2024-09-11T14:43:00Z">
            <w:rPr>
              <w:color w:val="000000"/>
            </w:rPr>
          </w:rPrChange>
        </w:rPr>
        <w:t xml:space="preserve"> </w:t>
      </w:r>
      <w:r>
        <w:rPr>
          <w:rPrChange w:id="829" w:author="Giulia Moreni" w:date="2024-09-11T14:43:00Z">
            <w:rPr>
              <w:b/>
              <w:color w:val="000000"/>
            </w:rPr>
          </w:rPrChange>
        </w:rPr>
        <w:t>7</w:t>
      </w:r>
      <w:r>
        <w:rPr>
          <w:rPrChange w:id="830" w:author="Giulia Moreni" w:date="2024-09-11T14:43:00Z">
            <w:rPr>
              <w:color w:val="000000"/>
            </w:rPr>
          </w:rPrChange>
        </w:rPr>
        <w:t>, 23 (2018).</w:t>
      </w:r>
    </w:p>
    <w:p w14:paraId="4863B023" w14:textId="77777777" w:rsidR="00B67A27" w:rsidRPr="00B67A27" w:rsidRDefault="00000000">
      <w:pPr>
        <w:pBdr>
          <w:top w:val="nil"/>
          <w:left w:val="nil"/>
          <w:bottom w:val="nil"/>
          <w:right w:val="nil"/>
          <w:between w:val="nil"/>
        </w:pBdr>
        <w:tabs>
          <w:tab w:val="left" w:pos="264"/>
        </w:tabs>
        <w:spacing w:line="480" w:lineRule="auto"/>
        <w:ind w:left="264" w:hanging="264"/>
        <w:rPr>
          <w:rPrChange w:id="831" w:author="Giulia Moreni" w:date="2024-09-11T14:43:00Z">
            <w:rPr>
              <w:color w:val="000000"/>
            </w:rPr>
          </w:rPrChange>
        </w:rPr>
      </w:pPr>
      <w:r>
        <w:rPr>
          <w:rPrChange w:id="832" w:author="Giulia Moreni" w:date="2024-09-11T14:43:00Z">
            <w:rPr>
              <w:color w:val="000000"/>
            </w:rPr>
          </w:rPrChange>
        </w:rPr>
        <w:t>16.</w:t>
      </w:r>
      <w:r>
        <w:rPr>
          <w:rPrChange w:id="833" w:author="Giulia Moreni" w:date="2024-09-11T14:43:00Z">
            <w:rPr>
              <w:color w:val="000000"/>
            </w:rPr>
          </w:rPrChange>
        </w:rPr>
        <w:tab/>
        <w:t xml:space="preserve">Bastos, A. M. Visual Areas Exert Feedforward and Feedback Influences through Distinct Frequency Channels. </w:t>
      </w:r>
      <w:r>
        <w:rPr>
          <w:rPrChange w:id="834" w:author="Giulia Moreni" w:date="2024-09-11T14:43:00Z">
            <w:rPr>
              <w:i/>
              <w:color w:val="000000"/>
            </w:rPr>
          </w:rPrChange>
        </w:rPr>
        <w:t>Neuron</w:t>
      </w:r>
      <w:r>
        <w:rPr>
          <w:rPrChange w:id="835" w:author="Giulia Moreni" w:date="2024-09-11T14:43:00Z">
            <w:rPr>
              <w:color w:val="000000"/>
            </w:rPr>
          </w:rPrChange>
        </w:rPr>
        <w:t xml:space="preserve"> </w:t>
      </w:r>
      <w:r>
        <w:rPr>
          <w:rPrChange w:id="836" w:author="Giulia Moreni" w:date="2024-09-11T14:43:00Z">
            <w:rPr>
              <w:b/>
              <w:color w:val="000000"/>
            </w:rPr>
          </w:rPrChange>
        </w:rPr>
        <w:t>85</w:t>
      </w:r>
      <w:r>
        <w:rPr>
          <w:rPrChange w:id="837" w:author="Giulia Moreni" w:date="2024-09-11T14:43:00Z">
            <w:rPr>
              <w:color w:val="000000"/>
            </w:rPr>
          </w:rPrChange>
        </w:rPr>
        <w:t>, 390–401 (2015).</w:t>
      </w:r>
    </w:p>
    <w:p w14:paraId="3368F73F" w14:textId="77777777" w:rsidR="00B67A27" w:rsidRPr="00B67A27" w:rsidRDefault="00000000">
      <w:pPr>
        <w:pBdr>
          <w:top w:val="nil"/>
          <w:left w:val="nil"/>
          <w:bottom w:val="nil"/>
          <w:right w:val="nil"/>
          <w:between w:val="nil"/>
        </w:pBdr>
        <w:tabs>
          <w:tab w:val="left" w:pos="264"/>
        </w:tabs>
        <w:spacing w:line="480" w:lineRule="auto"/>
        <w:ind w:left="264" w:hanging="264"/>
        <w:rPr>
          <w:rPrChange w:id="838" w:author="Giulia Moreni" w:date="2024-09-11T14:43:00Z">
            <w:rPr>
              <w:color w:val="000000"/>
            </w:rPr>
          </w:rPrChange>
        </w:rPr>
      </w:pPr>
      <w:r>
        <w:rPr>
          <w:rPrChange w:id="839" w:author="Giulia Moreni" w:date="2024-09-11T14:43:00Z">
            <w:rPr>
              <w:color w:val="000000"/>
            </w:rPr>
          </w:rPrChange>
        </w:rPr>
        <w:t>17.</w:t>
      </w:r>
      <w:r>
        <w:rPr>
          <w:rPrChange w:id="840" w:author="Giulia Moreni" w:date="2024-09-11T14:43:00Z">
            <w:rPr>
              <w:color w:val="000000"/>
            </w:rPr>
          </w:rPrChange>
        </w:rPr>
        <w:tab/>
        <w:t xml:space="preserve">Mejias, J. F., Murray, J. D., Kennedy, H. &amp; Wang, X.-J. Feedforward and feedback frequency-dependent interactions in a large-scale laminar network of the primate cortex. </w:t>
      </w:r>
      <w:r>
        <w:rPr>
          <w:rPrChange w:id="841" w:author="Giulia Moreni" w:date="2024-09-11T14:43:00Z">
            <w:rPr>
              <w:i/>
              <w:color w:val="000000"/>
            </w:rPr>
          </w:rPrChange>
        </w:rPr>
        <w:t>Sci. Adv.</w:t>
      </w:r>
      <w:r>
        <w:rPr>
          <w:rPrChange w:id="842" w:author="Giulia Moreni" w:date="2024-09-11T14:43:00Z">
            <w:rPr>
              <w:color w:val="000000"/>
            </w:rPr>
          </w:rPrChange>
        </w:rPr>
        <w:t xml:space="preserve"> </w:t>
      </w:r>
      <w:r>
        <w:rPr>
          <w:rPrChange w:id="843" w:author="Giulia Moreni" w:date="2024-09-11T14:43:00Z">
            <w:rPr>
              <w:b/>
              <w:color w:val="000000"/>
            </w:rPr>
          </w:rPrChange>
        </w:rPr>
        <w:t>2</w:t>
      </w:r>
      <w:r>
        <w:rPr>
          <w:rPrChange w:id="844" w:author="Giulia Moreni" w:date="2024-09-11T14:43:00Z">
            <w:rPr>
              <w:color w:val="000000"/>
            </w:rPr>
          </w:rPrChange>
        </w:rPr>
        <w:t>, e1601335 (2016).</w:t>
      </w:r>
    </w:p>
    <w:p w14:paraId="5CE1FF21" w14:textId="77777777" w:rsidR="00B67A27" w:rsidRPr="00B67A27" w:rsidRDefault="00000000">
      <w:pPr>
        <w:pBdr>
          <w:top w:val="nil"/>
          <w:left w:val="nil"/>
          <w:bottom w:val="nil"/>
          <w:right w:val="nil"/>
          <w:between w:val="nil"/>
        </w:pBdr>
        <w:tabs>
          <w:tab w:val="left" w:pos="264"/>
        </w:tabs>
        <w:spacing w:line="480" w:lineRule="auto"/>
        <w:ind w:left="264" w:hanging="264"/>
        <w:rPr>
          <w:rPrChange w:id="845" w:author="Giulia Moreni" w:date="2024-09-11T14:43:00Z">
            <w:rPr>
              <w:color w:val="000000"/>
            </w:rPr>
          </w:rPrChange>
        </w:rPr>
      </w:pPr>
      <w:r>
        <w:rPr>
          <w:rPrChange w:id="846" w:author="Giulia Moreni" w:date="2024-09-11T14:43:00Z">
            <w:rPr>
              <w:color w:val="000000"/>
            </w:rPr>
          </w:rPrChange>
        </w:rPr>
        <w:t>18.</w:t>
      </w:r>
      <w:r>
        <w:rPr>
          <w:rPrChange w:id="847" w:author="Giulia Moreni" w:date="2024-09-11T14:43:00Z">
            <w:rPr>
              <w:color w:val="000000"/>
            </w:rPr>
          </w:rPrChange>
        </w:rPr>
        <w:tab/>
        <w:t xml:space="preserve">Brosch, T. &amp; Neumann, H. Interaction of feedforward and feedback streams in visual cortex in a firing-rate model of columnar computations. </w:t>
      </w:r>
      <w:r>
        <w:rPr>
          <w:rPrChange w:id="848" w:author="Giulia Moreni" w:date="2024-09-11T14:43:00Z">
            <w:rPr>
              <w:i/>
              <w:color w:val="000000"/>
            </w:rPr>
          </w:rPrChange>
        </w:rPr>
        <w:t xml:space="preserve">Neural </w:t>
      </w:r>
      <w:proofErr w:type="spellStart"/>
      <w:r>
        <w:rPr>
          <w:rPrChange w:id="849" w:author="Giulia Moreni" w:date="2024-09-11T14:43:00Z">
            <w:rPr>
              <w:i/>
              <w:color w:val="000000"/>
            </w:rPr>
          </w:rPrChange>
        </w:rPr>
        <w:t>Netw</w:t>
      </w:r>
      <w:proofErr w:type="spellEnd"/>
      <w:r>
        <w:rPr>
          <w:rPrChange w:id="850" w:author="Giulia Moreni" w:date="2024-09-11T14:43:00Z">
            <w:rPr>
              <w:i/>
              <w:color w:val="000000"/>
            </w:rPr>
          </w:rPrChange>
        </w:rPr>
        <w:t>.</w:t>
      </w:r>
      <w:r>
        <w:rPr>
          <w:rPrChange w:id="851" w:author="Giulia Moreni" w:date="2024-09-11T14:43:00Z">
            <w:rPr>
              <w:color w:val="000000"/>
            </w:rPr>
          </w:rPrChange>
        </w:rPr>
        <w:t xml:space="preserve"> </w:t>
      </w:r>
      <w:r>
        <w:rPr>
          <w:rPrChange w:id="852" w:author="Giulia Moreni" w:date="2024-09-11T14:43:00Z">
            <w:rPr>
              <w:b/>
              <w:color w:val="000000"/>
            </w:rPr>
          </w:rPrChange>
        </w:rPr>
        <w:t>54</w:t>
      </w:r>
      <w:r>
        <w:rPr>
          <w:rPrChange w:id="853" w:author="Giulia Moreni" w:date="2024-09-11T14:43:00Z">
            <w:rPr>
              <w:color w:val="000000"/>
            </w:rPr>
          </w:rPrChange>
        </w:rPr>
        <w:t>, 11–16 (2014).</w:t>
      </w:r>
    </w:p>
    <w:p w14:paraId="65058D9F" w14:textId="77777777" w:rsidR="00B67A27" w:rsidRPr="00B67A27" w:rsidRDefault="00000000">
      <w:pPr>
        <w:pBdr>
          <w:top w:val="nil"/>
          <w:left w:val="nil"/>
          <w:bottom w:val="nil"/>
          <w:right w:val="nil"/>
          <w:between w:val="nil"/>
        </w:pBdr>
        <w:tabs>
          <w:tab w:val="left" w:pos="264"/>
        </w:tabs>
        <w:spacing w:line="480" w:lineRule="auto"/>
        <w:ind w:left="264" w:hanging="264"/>
        <w:rPr>
          <w:rPrChange w:id="854" w:author="Giulia Moreni" w:date="2024-09-11T14:43:00Z">
            <w:rPr>
              <w:color w:val="000000"/>
            </w:rPr>
          </w:rPrChange>
        </w:rPr>
      </w:pPr>
      <w:r>
        <w:rPr>
          <w:rPrChange w:id="855" w:author="Giulia Moreni" w:date="2024-09-11T14:43:00Z">
            <w:rPr>
              <w:color w:val="000000"/>
            </w:rPr>
          </w:rPrChange>
        </w:rPr>
        <w:lastRenderedPageBreak/>
        <w:t>19.</w:t>
      </w:r>
      <w:r>
        <w:rPr>
          <w:rPrChange w:id="856" w:author="Giulia Moreni" w:date="2024-09-11T14:43:00Z">
            <w:rPr>
              <w:color w:val="000000"/>
            </w:rPr>
          </w:rPrChange>
        </w:rPr>
        <w:tab/>
        <w:t xml:space="preserve">Markov, N. T. </w:t>
      </w:r>
      <w:r>
        <w:rPr>
          <w:rPrChange w:id="857" w:author="Giulia Moreni" w:date="2024-09-11T14:43:00Z">
            <w:rPr>
              <w:i/>
              <w:color w:val="000000"/>
            </w:rPr>
          </w:rPrChange>
        </w:rPr>
        <w:t>et al.</w:t>
      </w:r>
      <w:r>
        <w:rPr>
          <w:rPrChange w:id="858" w:author="Giulia Moreni" w:date="2024-09-11T14:43:00Z">
            <w:rPr>
              <w:color w:val="000000"/>
            </w:rPr>
          </w:rPrChange>
        </w:rPr>
        <w:t xml:space="preserve"> Anatomy of hierarchy: Feedforward and feedback pathways in macaque visual cortex. </w:t>
      </w:r>
      <w:r>
        <w:rPr>
          <w:rPrChange w:id="859" w:author="Giulia Moreni" w:date="2024-09-11T14:43:00Z">
            <w:rPr>
              <w:i/>
              <w:color w:val="000000"/>
            </w:rPr>
          </w:rPrChange>
        </w:rPr>
        <w:t>J. Comp. Neurol.</w:t>
      </w:r>
      <w:r>
        <w:rPr>
          <w:rPrChange w:id="860" w:author="Giulia Moreni" w:date="2024-09-11T14:43:00Z">
            <w:rPr>
              <w:color w:val="000000"/>
            </w:rPr>
          </w:rPrChange>
        </w:rPr>
        <w:t xml:space="preserve"> </w:t>
      </w:r>
      <w:r>
        <w:rPr>
          <w:rPrChange w:id="861" w:author="Giulia Moreni" w:date="2024-09-11T14:43:00Z">
            <w:rPr>
              <w:b/>
              <w:color w:val="000000"/>
            </w:rPr>
          </w:rPrChange>
        </w:rPr>
        <w:t>522</w:t>
      </w:r>
      <w:r>
        <w:rPr>
          <w:rPrChange w:id="862" w:author="Giulia Moreni" w:date="2024-09-11T14:43:00Z">
            <w:rPr>
              <w:color w:val="000000"/>
            </w:rPr>
          </w:rPrChange>
        </w:rPr>
        <w:t>, 225–259 (2014).</w:t>
      </w:r>
    </w:p>
    <w:p w14:paraId="2116F789" w14:textId="77777777" w:rsidR="00B67A27" w:rsidRPr="00B67A27" w:rsidRDefault="00000000">
      <w:pPr>
        <w:pBdr>
          <w:top w:val="nil"/>
          <w:left w:val="nil"/>
          <w:bottom w:val="nil"/>
          <w:right w:val="nil"/>
          <w:between w:val="nil"/>
        </w:pBdr>
        <w:tabs>
          <w:tab w:val="left" w:pos="264"/>
        </w:tabs>
        <w:spacing w:line="480" w:lineRule="auto"/>
        <w:ind w:left="264" w:hanging="264"/>
        <w:rPr>
          <w:rPrChange w:id="863" w:author="Giulia Moreni" w:date="2024-09-11T14:43:00Z">
            <w:rPr>
              <w:color w:val="000000"/>
            </w:rPr>
          </w:rPrChange>
        </w:rPr>
      </w:pPr>
      <w:r>
        <w:rPr>
          <w:rPrChange w:id="864" w:author="Giulia Moreni" w:date="2024-09-11T14:43:00Z">
            <w:rPr>
              <w:color w:val="000000"/>
            </w:rPr>
          </w:rPrChange>
        </w:rPr>
        <w:t>20.</w:t>
      </w:r>
      <w:r>
        <w:rPr>
          <w:rPrChange w:id="865" w:author="Giulia Moreni" w:date="2024-09-11T14:43:00Z">
            <w:rPr>
              <w:color w:val="000000"/>
            </w:rPr>
          </w:rPrChange>
        </w:rPr>
        <w:tab/>
        <w:t xml:space="preserve">Spaak, E., </w:t>
      </w:r>
      <w:proofErr w:type="spellStart"/>
      <w:r>
        <w:rPr>
          <w:rPrChange w:id="866" w:author="Giulia Moreni" w:date="2024-09-11T14:43:00Z">
            <w:rPr>
              <w:color w:val="000000"/>
            </w:rPr>
          </w:rPrChange>
        </w:rPr>
        <w:t>Bonnefond</w:t>
      </w:r>
      <w:proofErr w:type="spellEnd"/>
      <w:r>
        <w:rPr>
          <w:rPrChange w:id="867" w:author="Giulia Moreni" w:date="2024-09-11T14:43:00Z">
            <w:rPr>
              <w:color w:val="000000"/>
            </w:rPr>
          </w:rPrChange>
        </w:rPr>
        <w:t xml:space="preserve">, M., Maier, A., Leopold, D. A. &amp; Jensen, O. Layer-specific entrainment of γ-band neural activity by the α rhythm in monkey visual cortex. </w:t>
      </w:r>
      <w:r>
        <w:rPr>
          <w:rPrChange w:id="868" w:author="Giulia Moreni" w:date="2024-09-11T14:43:00Z">
            <w:rPr>
              <w:i/>
              <w:color w:val="000000"/>
            </w:rPr>
          </w:rPrChange>
        </w:rPr>
        <w:t>Curr. Biol. CB</w:t>
      </w:r>
      <w:r>
        <w:rPr>
          <w:rPrChange w:id="869" w:author="Giulia Moreni" w:date="2024-09-11T14:43:00Z">
            <w:rPr>
              <w:color w:val="000000"/>
            </w:rPr>
          </w:rPrChange>
        </w:rPr>
        <w:t xml:space="preserve"> </w:t>
      </w:r>
      <w:r>
        <w:rPr>
          <w:rPrChange w:id="870" w:author="Giulia Moreni" w:date="2024-09-11T14:43:00Z">
            <w:rPr>
              <w:b/>
              <w:color w:val="000000"/>
            </w:rPr>
          </w:rPrChange>
        </w:rPr>
        <w:t>22</w:t>
      </w:r>
      <w:r>
        <w:rPr>
          <w:rPrChange w:id="871" w:author="Giulia Moreni" w:date="2024-09-11T14:43:00Z">
            <w:rPr>
              <w:color w:val="000000"/>
            </w:rPr>
          </w:rPrChange>
        </w:rPr>
        <w:t>, 2313–2318 (2012).</w:t>
      </w:r>
    </w:p>
    <w:p w14:paraId="09231665" w14:textId="77777777" w:rsidR="00B67A27" w:rsidRPr="00B67A27" w:rsidRDefault="00000000">
      <w:pPr>
        <w:pBdr>
          <w:top w:val="nil"/>
          <w:left w:val="nil"/>
          <w:bottom w:val="nil"/>
          <w:right w:val="nil"/>
          <w:between w:val="nil"/>
        </w:pBdr>
        <w:tabs>
          <w:tab w:val="left" w:pos="264"/>
        </w:tabs>
        <w:spacing w:line="480" w:lineRule="auto"/>
        <w:ind w:left="264" w:hanging="264"/>
        <w:rPr>
          <w:rPrChange w:id="872" w:author="Giulia Moreni" w:date="2024-09-11T14:43:00Z">
            <w:rPr>
              <w:color w:val="000000"/>
            </w:rPr>
          </w:rPrChange>
        </w:rPr>
      </w:pPr>
      <w:r>
        <w:rPr>
          <w:rPrChange w:id="873" w:author="Giulia Moreni" w:date="2024-09-11T14:43:00Z">
            <w:rPr>
              <w:color w:val="000000"/>
            </w:rPr>
          </w:rPrChange>
        </w:rPr>
        <w:t>21.</w:t>
      </w:r>
      <w:r>
        <w:rPr>
          <w:rPrChange w:id="874" w:author="Giulia Moreni" w:date="2024-09-11T14:43:00Z">
            <w:rPr>
              <w:color w:val="000000"/>
            </w:rPr>
          </w:rPrChange>
        </w:rPr>
        <w:tab/>
        <w:t xml:space="preserve">Moreni, G., </w:t>
      </w:r>
      <w:proofErr w:type="spellStart"/>
      <w:r>
        <w:rPr>
          <w:rPrChange w:id="875" w:author="Giulia Moreni" w:date="2024-09-11T14:43:00Z">
            <w:rPr>
              <w:color w:val="000000"/>
            </w:rPr>
          </w:rPrChange>
        </w:rPr>
        <w:t>Pennartz</w:t>
      </w:r>
      <w:proofErr w:type="spellEnd"/>
      <w:r>
        <w:rPr>
          <w:rPrChange w:id="876" w:author="Giulia Moreni" w:date="2024-09-11T14:43:00Z">
            <w:rPr>
              <w:color w:val="000000"/>
            </w:rPr>
          </w:rPrChange>
        </w:rPr>
        <w:t>, C. M. A. &amp; Mejias, J. F. Synaptic plasticity is required for oscillations in a V1 cortical column model with multiple interneuron types. 2023.08.27.555009 Preprint at https://doi.org/10.1101/2023.08.27.555009 (2023).</w:t>
      </w:r>
    </w:p>
    <w:p w14:paraId="221EC914" w14:textId="77777777" w:rsidR="00B67A27" w:rsidRPr="00B67A27" w:rsidRDefault="00000000">
      <w:pPr>
        <w:pBdr>
          <w:top w:val="nil"/>
          <w:left w:val="nil"/>
          <w:bottom w:val="nil"/>
          <w:right w:val="nil"/>
          <w:between w:val="nil"/>
        </w:pBdr>
        <w:tabs>
          <w:tab w:val="left" w:pos="264"/>
        </w:tabs>
        <w:spacing w:line="480" w:lineRule="auto"/>
        <w:ind w:left="264" w:hanging="264"/>
        <w:rPr>
          <w:rPrChange w:id="877" w:author="Giulia Moreni" w:date="2024-09-11T14:43:00Z">
            <w:rPr>
              <w:color w:val="000000"/>
            </w:rPr>
          </w:rPrChange>
        </w:rPr>
      </w:pPr>
      <w:r>
        <w:rPr>
          <w:rPrChange w:id="878" w:author="Giulia Moreni" w:date="2024-09-11T14:43:00Z">
            <w:rPr>
              <w:color w:val="000000"/>
            </w:rPr>
          </w:rPrChange>
        </w:rPr>
        <w:t>22.</w:t>
      </w:r>
      <w:r>
        <w:rPr>
          <w:rPrChange w:id="879" w:author="Giulia Moreni" w:date="2024-09-11T14:43:00Z">
            <w:rPr>
              <w:color w:val="000000"/>
            </w:rPr>
          </w:rPrChange>
        </w:rPr>
        <w:tab/>
      </w:r>
      <w:proofErr w:type="spellStart"/>
      <w:r>
        <w:rPr>
          <w:rPrChange w:id="880" w:author="Giulia Moreni" w:date="2024-09-11T14:43:00Z">
            <w:rPr>
              <w:color w:val="000000"/>
            </w:rPr>
          </w:rPrChange>
        </w:rPr>
        <w:t>Binzegger</w:t>
      </w:r>
      <w:proofErr w:type="spellEnd"/>
      <w:r>
        <w:rPr>
          <w:rPrChange w:id="881" w:author="Giulia Moreni" w:date="2024-09-11T14:43:00Z">
            <w:rPr>
              <w:color w:val="000000"/>
            </w:rPr>
          </w:rPrChange>
        </w:rPr>
        <w:t xml:space="preserve">, T., Douglas, R. J. &amp; Martin, K. A. C. A Quantitative Map of the Circuit of Cat Primary Visual Cortex. </w:t>
      </w:r>
      <w:r>
        <w:rPr>
          <w:rPrChange w:id="882" w:author="Giulia Moreni" w:date="2024-09-11T14:43:00Z">
            <w:rPr>
              <w:i/>
              <w:color w:val="000000"/>
            </w:rPr>
          </w:rPrChange>
        </w:rPr>
        <w:t xml:space="preserve">J. </w:t>
      </w:r>
      <w:proofErr w:type="spellStart"/>
      <w:r>
        <w:rPr>
          <w:rPrChange w:id="883" w:author="Giulia Moreni" w:date="2024-09-11T14:43:00Z">
            <w:rPr>
              <w:i/>
              <w:color w:val="000000"/>
            </w:rPr>
          </w:rPrChange>
        </w:rPr>
        <w:t>Neurosci</w:t>
      </w:r>
      <w:proofErr w:type="spellEnd"/>
      <w:r>
        <w:rPr>
          <w:rPrChange w:id="884" w:author="Giulia Moreni" w:date="2024-09-11T14:43:00Z">
            <w:rPr>
              <w:i/>
              <w:color w:val="000000"/>
            </w:rPr>
          </w:rPrChange>
        </w:rPr>
        <w:t>.</w:t>
      </w:r>
      <w:r>
        <w:rPr>
          <w:rPrChange w:id="885" w:author="Giulia Moreni" w:date="2024-09-11T14:43:00Z">
            <w:rPr>
              <w:color w:val="000000"/>
            </w:rPr>
          </w:rPrChange>
        </w:rPr>
        <w:t xml:space="preserve"> </w:t>
      </w:r>
      <w:r>
        <w:rPr>
          <w:rPrChange w:id="886" w:author="Giulia Moreni" w:date="2024-09-11T14:43:00Z">
            <w:rPr>
              <w:b/>
              <w:color w:val="000000"/>
            </w:rPr>
          </w:rPrChange>
        </w:rPr>
        <w:t>24</w:t>
      </w:r>
      <w:r>
        <w:rPr>
          <w:rPrChange w:id="887" w:author="Giulia Moreni" w:date="2024-09-11T14:43:00Z">
            <w:rPr>
              <w:color w:val="000000"/>
            </w:rPr>
          </w:rPrChange>
        </w:rPr>
        <w:t>, 8441–8453 (2004).</w:t>
      </w:r>
    </w:p>
    <w:p w14:paraId="1214DA70" w14:textId="77777777" w:rsidR="00B67A27" w:rsidRPr="00B67A27" w:rsidRDefault="00000000">
      <w:pPr>
        <w:pBdr>
          <w:top w:val="nil"/>
          <w:left w:val="nil"/>
          <w:bottom w:val="nil"/>
          <w:right w:val="nil"/>
          <w:between w:val="nil"/>
        </w:pBdr>
        <w:tabs>
          <w:tab w:val="left" w:pos="264"/>
        </w:tabs>
        <w:spacing w:line="480" w:lineRule="auto"/>
        <w:ind w:left="264" w:hanging="264"/>
        <w:rPr>
          <w:rPrChange w:id="888" w:author="Giulia Moreni" w:date="2024-09-11T14:43:00Z">
            <w:rPr>
              <w:color w:val="000000"/>
            </w:rPr>
          </w:rPrChange>
        </w:rPr>
      </w:pPr>
      <w:r>
        <w:rPr>
          <w:rPrChange w:id="889" w:author="Giulia Moreni" w:date="2024-09-11T14:43:00Z">
            <w:rPr>
              <w:color w:val="000000"/>
            </w:rPr>
          </w:rPrChange>
        </w:rPr>
        <w:t>23.</w:t>
      </w:r>
      <w:r>
        <w:rPr>
          <w:rPrChange w:id="890" w:author="Giulia Moreni" w:date="2024-09-11T14:43:00Z">
            <w:rPr>
              <w:color w:val="000000"/>
            </w:rPr>
          </w:rPrChange>
        </w:rPr>
        <w:tab/>
      </w:r>
      <w:proofErr w:type="spellStart"/>
      <w:r>
        <w:rPr>
          <w:rPrChange w:id="891" w:author="Giulia Moreni" w:date="2024-09-11T14:43:00Z">
            <w:rPr>
              <w:color w:val="000000"/>
            </w:rPr>
          </w:rPrChange>
        </w:rPr>
        <w:t>Billeh</w:t>
      </w:r>
      <w:proofErr w:type="spellEnd"/>
      <w:r>
        <w:rPr>
          <w:rPrChange w:id="892" w:author="Giulia Moreni" w:date="2024-09-11T14:43:00Z">
            <w:rPr>
              <w:color w:val="000000"/>
            </w:rPr>
          </w:rPrChange>
        </w:rPr>
        <w:t xml:space="preserve">, Y. N. </w:t>
      </w:r>
      <w:r>
        <w:rPr>
          <w:rPrChange w:id="893" w:author="Giulia Moreni" w:date="2024-09-11T14:43:00Z">
            <w:rPr>
              <w:i/>
              <w:color w:val="000000"/>
            </w:rPr>
          </w:rPrChange>
        </w:rPr>
        <w:t>et al.</w:t>
      </w:r>
      <w:r>
        <w:rPr>
          <w:rPrChange w:id="894" w:author="Giulia Moreni" w:date="2024-09-11T14:43:00Z">
            <w:rPr>
              <w:color w:val="000000"/>
            </w:rPr>
          </w:rPrChange>
        </w:rPr>
        <w:t xml:space="preserve"> Systematic Integration of Structural and Functional Data into Multi-scale Models of Mouse Primary Visual Cortex. </w:t>
      </w:r>
      <w:r>
        <w:rPr>
          <w:rPrChange w:id="895" w:author="Giulia Moreni" w:date="2024-09-11T14:43:00Z">
            <w:rPr>
              <w:i/>
              <w:color w:val="000000"/>
            </w:rPr>
          </w:rPrChange>
        </w:rPr>
        <w:t>Neuron</w:t>
      </w:r>
      <w:r>
        <w:rPr>
          <w:rPrChange w:id="896" w:author="Giulia Moreni" w:date="2024-09-11T14:43:00Z">
            <w:rPr>
              <w:color w:val="000000"/>
            </w:rPr>
          </w:rPrChange>
        </w:rPr>
        <w:t xml:space="preserve"> </w:t>
      </w:r>
      <w:r>
        <w:rPr>
          <w:rPrChange w:id="897" w:author="Giulia Moreni" w:date="2024-09-11T14:43:00Z">
            <w:rPr>
              <w:b/>
              <w:color w:val="000000"/>
            </w:rPr>
          </w:rPrChange>
        </w:rPr>
        <w:t>106</w:t>
      </w:r>
      <w:r>
        <w:rPr>
          <w:rPrChange w:id="898" w:author="Giulia Moreni" w:date="2024-09-11T14:43:00Z">
            <w:rPr>
              <w:color w:val="000000"/>
            </w:rPr>
          </w:rPrChange>
        </w:rPr>
        <w:t>, 388-403.e18 (2020).</w:t>
      </w:r>
    </w:p>
    <w:p w14:paraId="450CA9D1" w14:textId="77777777" w:rsidR="00B67A27" w:rsidRPr="00B67A27" w:rsidRDefault="00000000">
      <w:pPr>
        <w:pBdr>
          <w:top w:val="nil"/>
          <w:left w:val="nil"/>
          <w:bottom w:val="nil"/>
          <w:right w:val="nil"/>
          <w:between w:val="nil"/>
        </w:pBdr>
        <w:tabs>
          <w:tab w:val="left" w:pos="264"/>
        </w:tabs>
        <w:spacing w:line="480" w:lineRule="auto"/>
        <w:ind w:left="264" w:hanging="264"/>
        <w:rPr>
          <w:rPrChange w:id="899" w:author="Giulia Moreni" w:date="2024-09-11T14:43:00Z">
            <w:rPr>
              <w:color w:val="000000"/>
            </w:rPr>
          </w:rPrChange>
        </w:rPr>
      </w:pPr>
      <w:r>
        <w:rPr>
          <w:rPrChange w:id="900" w:author="Giulia Moreni" w:date="2024-09-11T14:43:00Z">
            <w:rPr>
              <w:color w:val="000000"/>
            </w:rPr>
          </w:rPrChange>
        </w:rPr>
        <w:t>24.</w:t>
      </w:r>
      <w:r>
        <w:rPr>
          <w:rPrChange w:id="901" w:author="Giulia Moreni" w:date="2024-09-11T14:43:00Z">
            <w:rPr>
              <w:color w:val="000000"/>
            </w:rPr>
          </w:rPrChange>
        </w:rPr>
        <w:tab/>
        <w:t xml:space="preserve">Bastos, A. M., Lundqvist, M., Waite, A. S., </w:t>
      </w:r>
      <w:proofErr w:type="spellStart"/>
      <w:r>
        <w:rPr>
          <w:rPrChange w:id="902" w:author="Giulia Moreni" w:date="2024-09-11T14:43:00Z">
            <w:rPr>
              <w:color w:val="000000"/>
            </w:rPr>
          </w:rPrChange>
        </w:rPr>
        <w:t>Kopell</w:t>
      </w:r>
      <w:proofErr w:type="spellEnd"/>
      <w:r>
        <w:rPr>
          <w:rPrChange w:id="903" w:author="Giulia Moreni" w:date="2024-09-11T14:43:00Z">
            <w:rPr>
              <w:color w:val="000000"/>
            </w:rPr>
          </w:rPrChange>
        </w:rPr>
        <w:t xml:space="preserve">, N. &amp; Miller, E. K. Layer and rhythm specificity for predictive routing. </w:t>
      </w:r>
      <w:r>
        <w:rPr>
          <w:rPrChange w:id="904" w:author="Giulia Moreni" w:date="2024-09-11T14:43:00Z">
            <w:rPr>
              <w:i/>
              <w:color w:val="000000"/>
            </w:rPr>
          </w:rPrChange>
        </w:rPr>
        <w:t>Proc. Natl. Acad. Sci.</w:t>
      </w:r>
      <w:r>
        <w:rPr>
          <w:rPrChange w:id="905" w:author="Giulia Moreni" w:date="2024-09-11T14:43:00Z">
            <w:rPr>
              <w:color w:val="000000"/>
            </w:rPr>
          </w:rPrChange>
        </w:rPr>
        <w:t xml:space="preserve"> </w:t>
      </w:r>
      <w:r>
        <w:rPr>
          <w:rPrChange w:id="906" w:author="Giulia Moreni" w:date="2024-09-11T14:43:00Z">
            <w:rPr>
              <w:b/>
              <w:color w:val="000000"/>
            </w:rPr>
          </w:rPrChange>
        </w:rPr>
        <w:t>117</w:t>
      </w:r>
      <w:r>
        <w:rPr>
          <w:rPrChange w:id="907" w:author="Giulia Moreni" w:date="2024-09-11T14:43:00Z">
            <w:rPr>
              <w:color w:val="000000"/>
            </w:rPr>
          </w:rPrChange>
        </w:rPr>
        <w:t>, 31459–31469 (2020).</w:t>
      </w:r>
    </w:p>
    <w:p w14:paraId="11DB9A6F" w14:textId="77777777" w:rsidR="00B67A27" w:rsidRPr="00B67A27" w:rsidRDefault="00000000">
      <w:pPr>
        <w:pBdr>
          <w:top w:val="nil"/>
          <w:left w:val="nil"/>
          <w:bottom w:val="nil"/>
          <w:right w:val="nil"/>
          <w:between w:val="nil"/>
        </w:pBdr>
        <w:tabs>
          <w:tab w:val="left" w:pos="264"/>
        </w:tabs>
        <w:spacing w:line="480" w:lineRule="auto"/>
        <w:ind w:left="264" w:hanging="264"/>
        <w:rPr>
          <w:rPrChange w:id="908" w:author="Giulia Moreni" w:date="2024-09-11T14:43:00Z">
            <w:rPr>
              <w:color w:val="000000"/>
            </w:rPr>
          </w:rPrChange>
        </w:rPr>
      </w:pPr>
      <w:r>
        <w:rPr>
          <w:rPrChange w:id="909" w:author="Giulia Moreni" w:date="2024-09-11T14:43:00Z">
            <w:rPr>
              <w:color w:val="000000"/>
            </w:rPr>
          </w:rPrChange>
        </w:rPr>
        <w:t>25.</w:t>
      </w:r>
      <w:r>
        <w:rPr>
          <w:rPrChange w:id="910" w:author="Giulia Moreni" w:date="2024-09-11T14:43:00Z">
            <w:rPr>
              <w:color w:val="000000"/>
            </w:rPr>
          </w:rPrChange>
        </w:rPr>
        <w:tab/>
        <w:t xml:space="preserve">Mejias, J. F. &amp; Wang, X.-J. Mechanisms of distributed working memory in a large-scale network of macaque neocortex. </w:t>
      </w:r>
      <w:r>
        <w:rPr>
          <w:rPrChange w:id="911" w:author="Giulia Moreni" w:date="2024-09-11T14:43:00Z">
            <w:rPr>
              <w:i/>
              <w:color w:val="000000"/>
            </w:rPr>
          </w:rPrChange>
        </w:rPr>
        <w:t>eLife</w:t>
      </w:r>
      <w:r>
        <w:rPr>
          <w:rPrChange w:id="912" w:author="Giulia Moreni" w:date="2024-09-11T14:43:00Z">
            <w:rPr>
              <w:color w:val="000000"/>
            </w:rPr>
          </w:rPrChange>
        </w:rPr>
        <w:t xml:space="preserve"> </w:t>
      </w:r>
      <w:r>
        <w:rPr>
          <w:rPrChange w:id="913" w:author="Giulia Moreni" w:date="2024-09-11T14:43:00Z">
            <w:rPr>
              <w:b/>
              <w:color w:val="000000"/>
            </w:rPr>
          </w:rPrChange>
        </w:rPr>
        <w:t>11</w:t>
      </w:r>
      <w:r>
        <w:rPr>
          <w:rPrChange w:id="914" w:author="Giulia Moreni" w:date="2024-09-11T14:43:00Z">
            <w:rPr>
              <w:color w:val="000000"/>
            </w:rPr>
          </w:rPrChange>
        </w:rPr>
        <w:t>, e72136 (2022).</w:t>
      </w:r>
    </w:p>
    <w:p w14:paraId="30C05031" w14:textId="77777777" w:rsidR="00B67A27" w:rsidRPr="00B67A27" w:rsidRDefault="00000000">
      <w:pPr>
        <w:pBdr>
          <w:top w:val="nil"/>
          <w:left w:val="nil"/>
          <w:bottom w:val="nil"/>
          <w:right w:val="nil"/>
          <w:between w:val="nil"/>
        </w:pBdr>
        <w:tabs>
          <w:tab w:val="left" w:pos="264"/>
        </w:tabs>
        <w:spacing w:line="480" w:lineRule="auto"/>
        <w:ind w:left="264" w:hanging="264"/>
        <w:rPr>
          <w:rPrChange w:id="915" w:author="Giulia Moreni" w:date="2024-09-11T14:43:00Z">
            <w:rPr>
              <w:color w:val="000000"/>
            </w:rPr>
          </w:rPrChange>
        </w:rPr>
      </w:pPr>
      <w:r>
        <w:rPr>
          <w:rPrChange w:id="916" w:author="Giulia Moreni" w:date="2024-09-11T14:43:00Z">
            <w:rPr>
              <w:color w:val="000000"/>
            </w:rPr>
          </w:rPrChange>
        </w:rPr>
        <w:t>26.</w:t>
      </w:r>
      <w:r>
        <w:rPr>
          <w:rPrChange w:id="917" w:author="Giulia Moreni" w:date="2024-09-11T14:43:00Z">
            <w:rPr>
              <w:color w:val="000000"/>
            </w:rPr>
          </w:rPrChange>
        </w:rPr>
        <w:tab/>
        <w:t>Feng, M., Bandyopadhyay, A. &amp; Mejias, J. F. Emergence of distributed working memory in a human brain network model. 2023.01.26.525779 Preprint at https://doi.org/10.1101/2023.01.26.525779 (2023).</w:t>
      </w:r>
    </w:p>
    <w:p w14:paraId="5CD146A9" w14:textId="77777777" w:rsidR="00B67A27" w:rsidRPr="00B67A27" w:rsidRDefault="00000000">
      <w:pPr>
        <w:pBdr>
          <w:top w:val="nil"/>
          <w:left w:val="nil"/>
          <w:bottom w:val="nil"/>
          <w:right w:val="nil"/>
          <w:between w:val="nil"/>
        </w:pBdr>
        <w:tabs>
          <w:tab w:val="left" w:pos="264"/>
        </w:tabs>
        <w:spacing w:line="480" w:lineRule="auto"/>
        <w:ind w:left="264" w:hanging="264"/>
        <w:rPr>
          <w:rPrChange w:id="918" w:author="Giulia Moreni" w:date="2024-09-11T14:43:00Z">
            <w:rPr>
              <w:color w:val="000000"/>
            </w:rPr>
          </w:rPrChange>
        </w:rPr>
      </w:pPr>
      <w:r>
        <w:rPr>
          <w:rPrChange w:id="919" w:author="Giulia Moreni" w:date="2024-09-11T14:43:00Z">
            <w:rPr>
              <w:color w:val="000000"/>
            </w:rPr>
          </w:rPrChange>
        </w:rPr>
        <w:t>27.</w:t>
      </w:r>
      <w:r>
        <w:rPr>
          <w:rPrChange w:id="920" w:author="Giulia Moreni" w:date="2024-09-11T14:43:00Z">
            <w:rPr>
              <w:color w:val="000000"/>
            </w:rPr>
          </w:rPrChange>
        </w:rPr>
        <w:tab/>
        <w:t xml:space="preserve">Olsen, S. R., </w:t>
      </w:r>
      <w:proofErr w:type="spellStart"/>
      <w:r>
        <w:rPr>
          <w:rPrChange w:id="921" w:author="Giulia Moreni" w:date="2024-09-11T14:43:00Z">
            <w:rPr>
              <w:color w:val="000000"/>
            </w:rPr>
          </w:rPrChange>
        </w:rPr>
        <w:t>Bortone</w:t>
      </w:r>
      <w:proofErr w:type="spellEnd"/>
      <w:r>
        <w:rPr>
          <w:rPrChange w:id="922" w:author="Giulia Moreni" w:date="2024-09-11T14:43:00Z">
            <w:rPr>
              <w:color w:val="000000"/>
            </w:rPr>
          </w:rPrChange>
        </w:rPr>
        <w:t xml:space="preserve">, D. S., </w:t>
      </w:r>
      <w:proofErr w:type="spellStart"/>
      <w:r>
        <w:rPr>
          <w:rPrChange w:id="923" w:author="Giulia Moreni" w:date="2024-09-11T14:43:00Z">
            <w:rPr>
              <w:color w:val="000000"/>
            </w:rPr>
          </w:rPrChange>
        </w:rPr>
        <w:t>Adesnik</w:t>
      </w:r>
      <w:proofErr w:type="spellEnd"/>
      <w:r>
        <w:rPr>
          <w:rPrChange w:id="924" w:author="Giulia Moreni" w:date="2024-09-11T14:43:00Z">
            <w:rPr>
              <w:color w:val="000000"/>
            </w:rPr>
          </w:rPrChange>
        </w:rPr>
        <w:t xml:space="preserve">, H. &amp; </w:t>
      </w:r>
      <w:proofErr w:type="spellStart"/>
      <w:r>
        <w:rPr>
          <w:rPrChange w:id="925" w:author="Giulia Moreni" w:date="2024-09-11T14:43:00Z">
            <w:rPr>
              <w:color w:val="000000"/>
            </w:rPr>
          </w:rPrChange>
        </w:rPr>
        <w:t>Scanziani</w:t>
      </w:r>
      <w:proofErr w:type="spellEnd"/>
      <w:r>
        <w:rPr>
          <w:rPrChange w:id="926" w:author="Giulia Moreni" w:date="2024-09-11T14:43:00Z">
            <w:rPr>
              <w:color w:val="000000"/>
            </w:rPr>
          </w:rPrChange>
        </w:rPr>
        <w:t xml:space="preserve">, M. Gain control by layer six in cortical circuits of vision. </w:t>
      </w:r>
      <w:r>
        <w:rPr>
          <w:rPrChange w:id="927" w:author="Giulia Moreni" w:date="2024-09-11T14:43:00Z">
            <w:rPr>
              <w:i/>
              <w:color w:val="000000"/>
            </w:rPr>
          </w:rPrChange>
        </w:rPr>
        <w:t>Nature</w:t>
      </w:r>
      <w:r>
        <w:rPr>
          <w:rPrChange w:id="928" w:author="Giulia Moreni" w:date="2024-09-11T14:43:00Z">
            <w:rPr>
              <w:color w:val="000000"/>
            </w:rPr>
          </w:rPrChange>
        </w:rPr>
        <w:t xml:space="preserve"> </w:t>
      </w:r>
      <w:r>
        <w:rPr>
          <w:rPrChange w:id="929" w:author="Giulia Moreni" w:date="2024-09-11T14:43:00Z">
            <w:rPr>
              <w:b/>
              <w:color w:val="000000"/>
            </w:rPr>
          </w:rPrChange>
        </w:rPr>
        <w:t>483</w:t>
      </w:r>
      <w:r>
        <w:rPr>
          <w:rPrChange w:id="930" w:author="Giulia Moreni" w:date="2024-09-11T14:43:00Z">
            <w:rPr>
              <w:color w:val="000000"/>
            </w:rPr>
          </w:rPrChange>
        </w:rPr>
        <w:t>, 47–52 (2012).</w:t>
      </w:r>
    </w:p>
    <w:p w14:paraId="63909995" w14:textId="77777777" w:rsidR="00B67A27" w:rsidRPr="00B67A27" w:rsidRDefault="00000000">
      <w:pPr>
        <w:pBdr>
          <w:top w:val="nil"/>
          <w:left w:val="nil"/>
          <w:bottom w:val="nil"/>
          <w:right w:val="nil"/>
          <w:between w:val="nil"/>
        </w:pBdr>
        <w:tabs>
          <w:tab w:val="left" w:pos="264"/>
        </w:tabs>
        <w:spacing w:line="480" w:lineRule="auto"/>
        <w:ind w:left="264" w:hanging="264"/>
        <w:rPr>
          <w:rPrChange w:id="931" w:author="Giulia Moreni" w:date="2024-09-11T14:43:00Z">
            <w:rPr>
              <w:color w:val="000000"/>
            </w:rPr>
          </w:rPrChange>
        </w:rPr>
      </w:pPr>
      <w:r>
        <w:rPr>
          <w:rPrChange w:id="932" w:author="Giulia Moreni" w:date="2024-09-11T14:43:00Z">
            <w:rPr>
              <w:color w:val="000000"/>
            </w:rPr>
          </w:rPrChange>
        </w:rPr>
        <w:lastRenderedPageBreak/>
        <w:t>28.</w:t>
      </w:r>
      <w:r>
        <w:rPr>
          <w:rPrChange w:id="933" w:author="Giulia Moreni" w:date="2024-09-11T14:43:00Z">
            <w:rPr>
              <w:color w:val="000000"/>
            </w:rPr>
          </w:rPrChange>
        </w:rPr>
        <w:tab/>
      </w:r>
      <w:proofErr w:type="spellStart"/>
      <w:r>
        <w:rPr>
          <w:rPrChange w:id="934" w:author="Giulia Moreni" w:date="2024-09-11T14:43:00Z">
            <w:rPr>
              <w:color w:val="000000"/>
            </w:rPr>
          </w:rPrChange>
        </w:rPr>
        <w:t>Bortone</w:t>
      </w:r>
      <w:proofErr w:type="spellEnd"/>
      <w:r>
        <w:rPr>
          <w:rPrChange w:id="935" w:author="Giulia Moreni" w:date="2024-09-11T14:43:00Z">
            <w:rPr>
              <w:color w:val="000000"/>
            </w:rPr>
          </w:rPrChange>
        </w:rPr>
        <w:t xml:space="preserve">, D. S., Olsen, S. R. &amp; </w:t>
      </w:r>
      <w:proofErr w:type="spellStart"/>
      <w:r>
        <w:rPr>
          <w:rPrChange w:id="936" w:author="Giulia Moreni" w:date="2024-09-11T14:43:00Z">
            <w:rPr>
              <w:color w:val="000000"/>
            </w:rPr>
          </w:rPrChange>
        </w:rPr>
        <w:t>Scanziani</w:t>
      </w:r>
      <w:proofErr w:type="spellEnd"/>
      <w:r>
        <w:rPr>
          <w:rPrChange w:id="937" w:author="Giulia Moreni" w:date="2024-09-11T14:43:00Z">
            <w:rPr>
              <w:color w:val="000000"/>
            </w:rPr>
          </w:rPrChange>
        </w:rPr>
        <w:t xml:space="preserve">, M. Translaminar Inhibitory Cells Recruited by Layer 6 Corticothalamic Neurons Suppress Visual Cortex. </w:t>
      </w:r>
      <w:r>
        <w:rPr>
          <w:rPrChange w:id="938" w:author="Giulia Moreni" w:date="2024-09-11T14:43:00Z">
            <w:rPr>
              <w:i/>
              <w:color w:val="000000"/>
            </w:rPr>
          </w:rPrChange>
        </w:rPr>
        <w:t>Neuron</w:t>
      </w:r>
      <w:r>
        <w:rPr>
          <w:rPrChange w:id="939" w:author="Giulia Moreni" w:date="2024-09-11T14:43:00Z">
            <w:rPr>
              <w:color w:val="000000"/>
            </w:rPr>
          </w:rPrChange>
        </w:rPr>
        <w:t xml:space="preserve"> </w:t>
      </w:r>
      <w:r>
        <w:rPr>
          <w:rPrChange w:id="940" w:author="Giulia Moreni" w:date="2024-09-11T14:43:00Z">
            <w:rPr>
              <w:b/>
              <w:color w:val="000000"/>
            </w:rPr>
          </w:rPrChange>
        </w:rPr>
        <w:t>82</w:t>
      </w:r>
      <w:r>
        <w:rPr>
          <w:rPrChange w:id="941" w:author="Giulia Moreni" w:date="2024-09-11T14:43:00Z">
            <w:rPr>
              <w:color w:val="000000"/>
            </w:rPr>
          </w:rPrChange>
        </w:rPr>
        <w:t>, 474–485 (2014).</w:t>
      </w:r>
    </w:p>
    <w:p w14:paraId="3D60E150" w14:textId="77777777" w:rsidR="00B67A27" w:rsidRPr="00B67A27" w:rsidRDefault="00000000">
      <w:pPr>
        <w:pBdr>
          <w:top w:val="nil"/>
          <w:left w:val="nil"/>
          <w:bottom w:val="nil"/>
          <w:right w:val="nil"/>
          <w:between w:val="nil"/>
        </w:pBdr>
        <w:tabs>
          <w:tab w:val="left" w:pos="264"/>
        </w:tabs>
        <w:spacing w:line="480" w:lineRule="auto"/>
        <w:ind w:left="264" w:hanging="264"/>
        <w:rPr>
          <w:rPrChange w:id="942" w:author="Giulia Moreni" w:date="2024-09-11T14:43:00Z">
            <w:rPr>
              <w:color w:val="000000"/>
            </w:rPr>
          </w:rPrChange>
        </w:rPr>
      </w:pPr>
      <w:r>
        <w:rPr>
          <w:rPrChange w:id="943" w:author="Giulia Moreni" w:date="2024-09-11T14:43:00Z">
            <w:rPr>
              <w:color w:val="000000"/>
            </w:rPr>
          </w:rPrChange>
        </w:rPr>
        <w:t>29.</w:t>
      </w:r>
      <w:r>
        <w:rPr>
          <w:rPrChange w:id="944" w:author="Giulia Moreni" w:date="2024-09-11T14:43:00Z">
            <w:rPr>
              <w:color w:val="000000"/>
            </w:rPr>
          </w:rPrChange>
        </w:rPr>
        <w:tab/>
        <w:t>Kok, P., Bains, L. J., van </w:t>
      </w:r>
      <w:proofErr w:type="spellStart"/>
      <w:r>
        <w:rPr>
          <w:rPrChange w:id="945" w:author="Giulia Moreni" w:date="2024-09-11T14:43:00Z">
            <w:rPr>
              <w:color w:val="000000"/>
            </w:rPr>
          </w:rPrChange>
        </w:rPr>
        <w:t>Mourik</w:t>
      </w:r>
      <w:proofErr w:type="spellEnd"/>
      <w:r>
        <w:rPr>
          <w:rPrChange w:id="946" w:author="Giulia Moreni" w:date="2024-09-11T14:43:00Z">
            <w:rPr>
              <w:color w:val="000000"/>
            </w:rPr>
          </w:rPrChange>
        </w:rPr>
        <w:t xml:space="preserve">, T., Norris, D. G. &amp; de Lange, F. P. Selective Activation of the Deep Layers of the Human Primary Visual Cortex by Top-Down Feedback. </w:t>
      </w:r>
      <w:r>
        <w:rPr>
          <w:rPrChange w:id="947" w:author="Giulia Moreni" w:date="2024-09-11T14:43:00Z">
            <w:rPr>
              <w:i/>
              <w:color w:val="000000"/>
            </w:rPr>
          </w:rPrChange>
        </w:rPr>
        <w:t>Curr. Biol.</w:t>
      </w:r>
      <w:r>
        <w:rPr>
          <w:rPrChange w:id="948" w:author="Giulia Moreni" w:date="2024-09-11T14:43:00Z">
            <w:rPr>
              <w:color w:val="000000"/>
            </w:rPr>
          </w:rPrChange>
        </w:rPr>
        <w:t xml:space="preserve"> </w:t>
      </w:r>
      <w:r>
        <w:rPr>
          <w:rPrChange w:id="949" w:author="Giulia Moreni" w:date="2024-09-11T14:43:00Z">
            <w:rPr>
              <w:b/>
              <w:color w:val="000000"/>
            </w:rPr>
          </w:rPrChange>
        </w:rPr>
        <w:t>26</w:t>
      </w:r>
      <w:r>
        <w:rPr>
          <w:rPrChange w:id="950" w:author="Giulia Moreni" w:date="2024-09-11T14:43:00Z">
            <w:rPr>
              <w:color w:val="000000"/>
            </w:rPr>
          </w:rPrChange>
        </w:rPr>
        <w:t>, 371–376 (2016).</w:t>
      </w:r>
    </w:p>
    <w:p w14:paraId="48B0A163" w14:textId="77777777" w:rsidR="00B67A27" w:rsidRPr="00B67A27" w:rsidRDefault="00000000">
      <w:pPr>
        <w:pBdr>
          <w:top w:val="nil"/>
          <w:left w:val="nil"/>
          <w:bottom w:val="nil"/>
          <w:right w:val="nil"/>
          <w:between w:val="nil"/>
        </w:pBdr>
        <w:tabs>
          <w:tab w:val="left" w:pos="264"/>
        </w:tabs>
        <w:spacing w:line="480" w:lineRule="auto"/>
        <w:ind w:left="264" w:hanging="264"/>
        <w:rPr>
          <w:rPrChange w:id="951" w:author="Giulia Moreni" w:date="2024-09-11T14:43:00Z">
            <w:rPr>
              <w:color w:val="000000"/>
            </w:rPr>
          </w:rPrChange>
        </w:rPr>
      </w:pPr>
      <w:r>
        <w:rPr>
          <w:rPrChange w:id="952" w:author="Giulia Moreni" w:date="2024-09-11T14:43:00Z">
            <w:rPr>
              <w:color w:val="000000"/>
            </w:rPr>
          </w:rPrChange>
        </w:rPr>
        <w:t>30.</w:t>
      </w:r>
      <w:r>
        <w:rPr>
          <w:rPrChange w:id="953" w:author="Giulia Moreni" w:date="2024-09-11T14:43:00Z">
            <w:rPr>
              <w:color w:val="000000"/>
            </w:rPr>
          </w:rPrChange>
        </w:rPr>
        <w:tab/>
        <w:t xml:space="preserve">Harris, J. A. </w:t>
      </w:r>
      <w:r>
        <w:rPr>
          <w:rPrChange w:id="954" w:author="Giulia Moreni" w:date="2024-09-11T14:43:00Z">
            <w:rPr>
              <w:i/>
              <w:color w:val="000000"/>
            </w:rPr>
          </w:rPrChange>
        </w:rPr>
        <w:t>et al.</w:t>
      </w:r>
      <w:r>
        <w:rPr>
          <w:rPrChange w:id="955" w:author="Giulia Moreni" w:date="2024-09-11T14:43:00Z">
            <w:rPr>
              <w:color w:val="000000"/>
            </w:rPr>
          </w:rPrChange>
        </w:rPr>
        <w:t xml:space="preserve"> Hierarchical organization of cortical and thalamic connectivity. </w:t>
      </w:r>
      <w:r>
        <w:rPr>
          <w:rPrChange w:id="956" w:author="Giulia Moreni" w:date="2024-09-11T14:43:00Z">
            <w:rPr>
              <w:i/>
              <w:color w:val="000000"/>
            </w:rPr>
          </w:rPrChange>
        </w:rPr>
        <w:t>Nature</w:t>
      </w:r>
      <w:r>
        <w:rPr>
          <w:rPrChange w:id="957" w:author="Giulia Moreni" w:date="2024-09-11T14:43:00Z">
            <w:rPr>
              <w:color w:val="000000"/>
            </w:rPr>
          </w:rPrChange>
        </w:rPr>
        <w:t xml:space="preserve"> </w:t>
      </w:r>
      <w:r>
        <w:rPr>
          <w:rPrChange w:id="958" w:author="Giulia Moreni" w:date="2024-09-11T14:43:00Z">
            <w:rPr>
              <w:b/>
              <w:color w:val="000000"/>
            </w:rPr>
          </w:rPrChange>
        </w:rPr>
        <w:t>575</w:t>
      </w:r>
      <w:r>
        <w:rPr>
          <w:rPrChange w:id="959" w:author="Giulia Moreni" w:date="2024-09-11T14:43:00Z">
            <w:rPr>
              <w:color w:val="000000"/>
            </w:rPr>
          </w:rPrChange>
        </w:rPr>
        <w:t>, 195–202 (2019).</w:t>
      </w:r>
    </w:p>
    <w:p w14:paraId="3B2C3F50" w14:textId="77777777" w:rsidR="00B67A27" w:rsidRPr="00B67A27" w:rsidRDefault="00000000">
      <w:pPr>
        <w:pBdr>
          <w:top w:val="nil"/>
          <w:left w:val="nil"/>
          <w:bottom w:val="nil"/>
          <w:right w:val="nil"/>
          <w:between w:val="nil"/>
        </w:pBdr>
        <w:tabs>
          <w:tab w:val="left" w:pos="264"/>
        </w:tabs>
        <w:spacing w:line="480" w:lineRule="auto"/>
        <w:ind w:left="264" w:hanging="264"/>
        <w:rPr>
          <w:rPrChange w:id="960" w:author="Giulia Moreni" w:date="2024-09-11T14:43:00Z">
            <w:rPr>
              <w:color w:val="000000"/>
            </w:rPr>
          </w:rPrChange>
        </w:rPr>
      </w:pPr>
      <w:r>
        <w:rPr>
          <w:rPrChange w:id="961" w:author="Giulia Moreni" w:date="2024-09-11T14:43:00Z">
            <w:rPr>
              <w:color w:val="000000"/>
            </w:rPr>
          </w:rPrChange>
        </w:rPr>
        <w:t>31.</w:t>
      </w:r>
      <w:r>
        <w:rPr>
          <w:rPrChange w:id="962" w:author="Giulia Moreni" w:date="2024-09-11T14:43:00Z">
            <w:rPr>
              <w:color w:val="000000"/>
            </w:rPr>
          </w:rPrChange>
        </w:rPr>
        <w:tab/>
        <w:t xml:space="preserve">Garcia del Molino, L. C., Yang, G. R., Mejias, J. F. &amp; Wang, X.-J. Paradoxical response reversal of top-down modulation in cortical circuits with three interneuron types. </w:t>
      </w:r>
      <w:r>
        <w:rPr>
          <w:rPrChange w:id="963" w:author="Giulia Moreni" w:date="2024-09-11T14:43:00Z">
            <w:rPr>
              <w:i/>
              <w:color w:val="000000"/>
            </w:rPr>
          </w:rPrChange>
        </w:rPr>
        <w:t>eLife</w:t>
      </w:r>
      <w:r>
        <w:rPr>
          <w:rPrChange w:id="964" w:author="Giulia Moreni" w:date="2024-09-11T14:43:00Z">
            <w:rPr>
              <w:color w:val="000000"/>
            </w:rPr>
          </w:rPrChange>
        </w:rPr>
        <w:t xml:space="preserve"> </w:t>
      </w:r>
      <w:r>
        <w:rPr>
          <w:rPrChange w:id="965" w:author="Giulia Moreni" w:date="2024-09-11T14:43:00Z">
            <w:rPr>
              <w:b/>
              <w:color w:val="000000"/>
            </w:rPr>
          </w:rPrChange>
        </w:rPr>
        <w:t>6</w:t>
      </w:r>
      <w:r>
        <w:rPr>
          <w:rPrChange w:id="966" w:author="Giulia Moreni" w:date="2024-09-11T14:43:00Z">
            <w:rPr>
              <w:color w:val="000000"/>
            </w:rPr>
          </w:rPrChange>
        </w:rPr>
        <w:t>, e29742 (2017).</w:t>
      </w:r>
    </w:p>
    <w:p w14:paraId="2B85AC91" w14:textId="77777777" w:rsidR="00B67A27" w:rsidRPr="00B67A27" w:rsidRDefault="00000000">
      <w:pPr>
        <w:pBdr>
          <w:top w:val="nil"/>
          <w:left w:val="nil"/>
          <w:bottom w:val="nil"/>
          <w:right w:val="nil"/>
          <w:between w:val="nil"/>
        </w:pBdr>
        <w:tabs>
          <w:tab w:val="left" w:pos="264"/>
        </w:tabs>
        <w:spacing w:line="480" w:lineRule="auto"/>
        <w:ind w:left="264" w:hanging="264"/>
        <w:rPr>
          <w:rPrChange w:id="967" w:author="Giulia Moreni" w:date="2024-09-11T14:43:00Z">
            <w:rPr>
              <w:color w:val="000000"/>
            </w:rPr>
          </w:rPrChange>
        </w:rPr>
      </w:pPr>
      <w:r>
        <w:rPr>
          <w:rPrChange w:id="968" w:author="Giulia Moreni" w:date="2024-09-11T14:43:00Z">
            <w:rPr>
              <w:color w:val="000000"/>
            </w:rPr>
          </w:rPrChange>
        </w:rPr>
        <w:t>32.</w:t>
      </w:r>
      <w:r>
        <w:rPr>
          <w:rPrChange w:id="969" w:author="Giulia Moreni" w:date="2024-09-11T14:43:00Z">
            <w:rPr>
              <w:color w:val="000000"/>
            </w:rPr>
          </w:rPrChange>
        </w:rPr>
        <w:tab/>
        <w:t xml:space="preserve">Miller, E. K., Lundqvist, M. &amp; Bastos, A. M. Working Memory 2.0. </w:t>
      </w:r>
      <w:r>
        <w:rPr>
          <w:rPrChange w:id="970" w:author="Giulia Moreni" w:date="2024-09-11T14:43:00Z">
            <w:rPr>
              <w:i/>
              <w:color w:val="000000"/>
            </w:rPr>
          </w:rPrChange>
        </w:rPr>
        <w:t>Neuron</w:t>
      </w:r>
      <w:r>
        <w:rPr>
          <w:rPrChange w:id="971" w:author="Giulia Moreni" w:date="2024-09-11T14:43:00Z">
            <w:rPr>
              <w:color w:val="000000"/>
            </w:rPr>
          </w:rPrChange>
        </w:rPr>
        <w:t xml:space="preserve"> </w:t>
      </w:r>
      <w:r>
        <w:rPr>
          <w:rPrChange w:id="972" w:author="Giulia Moreni" w:date="2024-09-11T14:43:00Z">
            <w:rPr>
              <w:b/>
              <w:color w:val="000000"/>
            </w:rPr>
          </w:rPrChange>
        </w:rPr>
        <w:t>100</w:t>
      </w:r>
      <w:r>
        <w:rPr>
          <w:rPrChange w:id="973" w:author="Giulia Moreni" w:date="2024-09-11T14:43:00Z">
            <w:rPr>
              <w:color w:val="000000"/>
            </w:rPr>
          </w:rPrChange>
        </w:rPr>
        <w:t>, 463–475 (2018).</w:t>
      </w:r>
    </w:p>
    <w:p w14:paraId="4239FB9C" w14:textId="77777777" w:rsidR="00B67A27" w:rsidRPr="00B67A27" w:rsidRDefault="00000000">
      <w:pPr>
        <w:pBdr>
          <w:top w:val="nil"/>
          <w:left w:val="nil"/>
          <w:bottom w:val="nil"/>
          <w:right w:val="nil"/>
          <w:between w:val="nil"/>
        </w:pBdr>
        <w:tabs>
          <w:tab w:val="left" w:pos="264"/>
        </w:tabs>
        <w:spacing w:line="480" w:lineRule="auto"/>
        <w:ind w:left="264" w:hanging="264"/>
        <w:rPr>
          <w:rPrChange w:id="974" w:author="Giulia Moreni" w:date="2024-09-11T14:43:00Z">
            <w:rPr>
              <w:color w:val="000000"/>
            </w:rPr>
          </w:rPrChange>
        </w:rPr>
      </w:pPr>
      <w:r>
        <w:rPr>
          <w:rPrChange w:id="975" w:author="Giulia Moreni" w:date="2024-09-11T14:43:00Z">
            <w:rPr>
              <w:color w:val="000000"/>
            </w:rPr>
          </w:rPrChange>
        </w:rPr>
        <w:t>33.</w:t>
      </w:r>
      <w:r>
        <w:rPr>
          <w:rPrChange w:id="976" w:author="Giulia Moreni" w:date="2024-09-11T14:43:00Z">
            <w:rPr>
              <w:color w:val="000000"/>
            </w:rPr>
          </w:rPrChange>
        </w:rPr>
        <w:tab/>
        <w:t xml:space="preserve">Ramalingam, N., McManus, J. N. J., Li, W. &amp; Gilbert, C. D. Top-Down Modulation of Lateral Interactions in Visual Cortex. </w:t>
      </w:r>
      <w:r>
        <w:rPr>
          <w:rPrChange w:id="977" w:author="Giulia Moreni" w:date="2024-09-11T14:43:00Z">
            <w:rPr>
              <w:i/>
              <w:color w:val="000000"/>
            </w:rPr>
          </w:rPrChange>
        </w:rPr>
        <w:t xml:space="preserve">J. </w:t>
      </w:r>
      <w:proofErr w:type="spellStart"/>
      <w:r>
        <w:rPr>
          <w:rPrChange w:id="978" w:author="Giulia Moreni" w:date="2024-09-11T14:43:00Z">
            <w:rPr>
              <w:i/>
              <w:color w:val="000000"/>
            </w:rPr>
          </w:rPrChange>
        </w:rPr>
        <w:t>Neurosci</w:t>
      </w:r>
      <w:proofErr w:type="spellEnd"/>
      <w:r>
        <w:rPr>
          <w:rPrChange w:id="979" w:author="Giulia Moreni" w:date="2024-09-11T14:43:00Z">
            <w:rPr>
              <w:i/>
              <w:color w:val="000000"/>
            </w:rPr>
          </w:rPrChange>
        </w:rPr>
        <w:t>.</w:t>
      </w:r>
      <w:r>
        <w:rPr>
          <w:rPrChange w:id="980" w:author="Giulia Moreni" w:date="2024-09-11T14:43:00Z">
            <w:rPr>
              <w:color w:val="000000"/>
            </w:rPr>
          </w:rPrChange>
        </w:rPr>
        <w:t xml:space="preserve"> </w:t>
      </w:r>
      <w:r>
        <w:rPr>
          <w:rPrChange w:id="981" w:author="Giulia Moreni" w:date="2024-09-11T14:43:00Z">
            <w:rPr>
              <w:b/>
              <w:color w:val="000000"/>
            </w:rPr>
          </w:rPrChange>
        </w:rPr>
        <w:t>33</w:t>
      </w:r>
      <w:r>
        <w:rPr>
          <w:rPrChange w:id="982" w:author="Giulia Moreni" w:date="2024-09-11T14:43:00Z">
            <w:rPr>
              <w:color w:val="000000"/>
            </w:rPr>
          </w:rPrChange>
        </w:rPr>
        <w:t>, 1773–1789 (2013).</w:t>
      </w:r>
    </w:p>
    <w:p w14:paraId="45766DB5" w14:textId="77777777" w:rsidR="00B67A27" w:rsidRPr="00B67A27" w:rsidRDefault="00000000">
      <w:pPr>
        <w:pBdr>
          <w:top w:val="nil"/>
          <w:left w:val="nil"/>
          <w:bottom w:val="nil"/>
          <w:right w:val="nil"/>
          <w:between w:val="nil"/>
        </w:pBdr>
        <w:tabs>
          <w:tab w:val="left" w:pos="264"/>
        </w:tabs>
        <w:spacing w:line="480" w:lineRule="auto"/>
        <w:ind w:left="264" w:hanging="264"/>
        <w:rPr>
          <w:rPrChange w:id="983" w:author="Giulia Moreni" w:date="2024-09-11T14:43:00Z">
            <w:rPr>
              <w:color w:val="000000"/>
            </w:rPr>
          </w:rPrChange>
        </w:rPr>
      </w:pPr>
      <w:r>
        <w:rPr>
          <w:rPrChange w:id="984" w:author="Giulia Moreni" w:date="2024-09-11T14:43:00Z">
            <w:rPr>
              <w:color w:val="000000"/>
            </w:rPr>
          </w:rPrChange>
        </w:rPr>
        <w:t>34.</w:t>
      </w:r>
      <w:r>
        <w:rPr>
          <w:rPrChange w:id="985" w:author="Giulia Moreni" w:date="2024-09-11T14:43:00Z">
            <w:rPr>
              <w:color w:val="000000"/>
            </w:rPr>
          </w:rPrChange>
        </w:rPr>
        <w:tab/>
        <w:t xml:space="preserve">Freeman, E., Driver, J., </w:t>
      </w:r>
      <w:proofErr w:type="spellStart"/>
      <w:r>
        <w:rPr>
          <w:rPrChange w:id="986" w:author="Giulia Moreni" w:date="2024-09-11T14:43:00Z">
            <w:rPr>
              <w:color w:val="000000"/>
            </w:rPr>
          </w:rPrChange>
        </w:rPr>
        <w:t>Sagi</w:t>
      </w:r>
      <w:proofErr w:type="spellEnd"/>
      <w:r>
        <w:rPr>
          <w:rPrChange w:id="987" w:author="Giulia Moreni" w:date="2024-09-11T14:43:00Z">
            <w:rPr>
              <w:color w:val="000000"/>
            </w:rPr>
          </w:rPrChange>
        </w:rPr>
        <w:t xml:space="preserve">, D. &amp; </w:t>
      </w:r>
      <w:proofErr w:type="spellStart"/>
      <w:r>
        <w:rPr>
          <w:rPrChange w:id="988" w:author="Giulia Moreni" w:date="2024-09-11T14:43:00Z">
            <w:rPr>
              <w:color w:val="000000"/>
            </w:rPr>
          </w:rPrChange>
        </w:rPr>
        <w:t>Zhaoping</w:t>
      </w:r>
      <w:proofErr w:type="spellEnd"/>
      <w:r>
        <w:rPr>
          <w:rPrChange w:id="989" w:author="Giulia Moreni" w:date="2024-09-11T14:43:00Z">
            <w:rPr>
              <w:color w:val="000000"/>
            </w:rPr>
          </w:rPrChange>
        </w:rPr>
        <w:t xml:space="preserve">, L. Top-Down Modulation of Lateral Interactions in Early Vision: Does Attention Affect Integration of the Whole or Just Perception of the Parts? </w:t>
      </w:r>
      <w:r>
        <w:rPr>
          <w:rPrChange w:id="990" w:author="Giulia Moreni" w:date="2024-09-11T14:43:00Z">
            <w:rPr>
              <w:i/>
              <w:color w:val="000000"/>
            </w:rPr>
          </w:rPrChange>
        </w:rPr>
        <w:t>Curr. Biol.</w:t>
      </w:r>
      <w:r>
        <w:rPr>
          <w:rPrChange w:id="991" w:author="Giulia Moreni" w:date="2024-09-11T14:43:00Z">
            <w:rPr>
              <w:color w:val="000000"/>
            </w:rPr>
          </w:rPrChange>
        </w:rPr>
        <w:t xml:space="preserve"> </w:t>
      </w:r>
      <w:r>
        <w:rPr>
          <w:rPrChange w:id="992" w:author="Giulia Moreni" w:date="2024-09-11T14:43:00Z">
            <w:rPr>
              <w:b/>
              <w:color w:val="000000"/>
            </w:rPr>
          </w:rPrChange>
        </w:rPr>
        <w:t>13</w:t>
      </w:r>
      <w:r>
        <w:rPr>
          <w:rPrChange w:id="993" w:author="Giulia Moreni" w:date="2024-09-11T14:43:00Z">
            <w:rPr>
              <w:color w:val="000000"/>
            </w:rPr>
          </w:rPrChange>
        </w:rPr>
        <w:t>, 985–989 (2003).</w:t>
      </w:r>
    </w:p>
    <w:p w14:paraId="6B5B9104" w14:textId="77777777" w:rsidR="00B67A27" w:rsidRPr="00B67A27" w:rsidRDefault="00000000">
      <w:pPr>
        <w:pBdr>
          <w:top w:val="nil"/>
          <w:left w:val="nil"/>
          <w:bottom w:val="nil"/>
          <w:right w:val="nil"/>
          <w:between w:val="nil"/>
        </w:pBdr>
        <w:tabs>
          <w:tab w:val="left" w:pos="264"/>
        </w:tabs>
        <w:spacing w:line="480" w:lineRule="auto"/>
        <w:ind w:left="264" w:hanging="264"/>
        <w:rPr>
          <w:rPrChange w:id="994" w:author="Giulia Moreni" w:date="2024-09-11T14:43:00Z">
            <w:rPr>
              <w:color w:val="000000"/>
            </w:rPr>
          </w:rPrChange>
        </w:rPr>
      </w:pPr>
      <w:r>
        <w:rPr>
          <w:rPrChange w:id="995" w:author="Giulia Moreni" w:date="2024-09-11T14:43:00Z">
            <w:rPr>
              <w:color w:val="000000"/>
            </w:rPr>
          </w:rPrChange>
        </w:rPr>
        <w:t>35.</w:t>
      </w:r>
      <w:r>
        <w:rPr>
          <w:rPrChange w:id="996" w:author="Giulia Moreni" w:date="2024-09-11T14:43:00Z">
            <w:rPr>
              <w:color w:val="000000"/>
            </w:rPr>
          </w:rPrChange>
        </w:rPr>
        <w:tab/>
        <w:t xml:space="preserve">Rockland, K. S. Notes on Visual Cortical Feedback and Feedforward Connections. </w:t>
      </w:r>
      <w:r>
        <w:rPr>
          <w:rPrChange w:id="997" w:author="Giulia Moreni" w:date="2024-09-11T14:43:00Z">
            <w:rPr>
              <w:i/>
              <w:color w:val="000000"/>
            </w:rPr>
          </w:rPrChange>
        </w:rPr>
        <w:t xml:space="preserve">Front. Syst. </w:t>
      </w:r>
      <w:proofErr w:type="spellStart"/>
      <w:r>
        <w:rPr>
          <w:rPrChange w:id="998" w:author="Giulia Moreni" w:date="2024-09-11T14:43:00Z">
            <w:rPr>
              <w:i/>
              <w:color w:val="000000"/>
            </w:rPr>
          </w:rPrChange>
        </w:rPr>
        <w:t>Neurosci</w:t>
      </w:r>
      <w:proofErr w:type="spellEnd"/>
      <w:r>
        <w:rPr>
          <w:rPrChange w:id="999" w:author="Giulia Moreni" w:date="2024-09-11T14:43:00Z">
            <w:rPr>
              <w:i/>
              <w:color w:val="000000"/>
            </w:rPr>
          </w:rPrChange>
        </w:rPr>
        <w:t>.</w:t>
      </w:r>
      <w:r>
        <w:rPr>
          <w:rPrChange w:id="1000" w:author="Giulia Moreni" w:date="2024-09-11T14:43:00Z">
            <w:rPr>
              <w:color w:val="000000"/>
            </w:rPr>
          </w:rPrChange>
        </w:rPr>
        <w:t xml:space="preserve"> </w:t>
      </w:r>
      <w:r>
        <w:rPr>
          <w:rPrChange w:id="1001" w:author="Giulia Moreni" w:date="2024-09-11T14:43:00Z">
            <w:rPr>
              <w:b/>
              <w:color w:val="000000"/>
            </w:rPr>
          </w:rPrChange>
        </w:rPr>
        <w:t>16</w:t>
      </w:r>
      <w:r>
        <w:rPr>
          <w:rPrChange w:id="1002" w:author="Giulia Moreni" w:date="2024-09-11T14:43:00Z">
            <w:rPr>
              <w:color w:val="000000"/>
            </w:rPr>
          </w:rPrChange>
        </w:rPr>
        <w:t>, 784310 (2022).</w:t>
      </w:r>
    </w:p>
    <w:p w14:paraId="32D7459C" w14:textId="77777777" w:rsidR="00B67A27" w:rsidRPr="00B67A27" w:rsidRDefault="00000000">
      <w:pPr>
        <w:pBdr>
          <w:top w:val="nil"/>
          <w:left w:val="nil"/>
          <w:bottom w:val="nil"/>
          <w:right w:val="nil"/>
          <w:between w:val="nil"/>
        </w:pBdr>
        <w:tabs>
          <w:tab w:val="left" w:pos="264"/>
        </w:tabs>
        <w:spacing w:line="480" w:lineRule="auto"/>
        <w:ind w:left="264" w:hanging="264"/>
        <w:rPr>
          <w:rPrChange w:id="1003" w:author="Giulia Moreni" w:date="2024-09-11T14:43:00Z">
            <w:rPr>
              <w:color w:val="000000"/>
            </w:rPr>
          </w:rPrChange>
        </w:rPr>
      </w:pPr>
      <w:r>
        <w:rPr>
          <w:rPrChange w:id="1004" w:author="Giulia Moreni" w:date="2024-09-11T14:43:00Z">
            <w:rPr>
              <w:color w:val="000000"/>
            </w:rPr>
          </w:rPrChange>
        </w:rPr>
        <w:t>36.</w:t>
      </w:r>
      <w:r>
        <w:rPr>
          <w:rPrChange w:id="1005" w:author="Giulia Moreni" w:date="2024-09-11T14:43:00Z">
            <w:rPr>
              <w:color w:val="000000"/>
            </w:rPr>
          </w:rPrChange>
        </w:rPr>
        <w:tab/>
      </w:r>
      <w:proofErr w:type="spellStart"/>
      <w:r>
        <w:rPr>
          <w:rPrChange w:id="1006" w:author="Giulia Moreni" w:date="2024-09-11T14:43:00Z">
            <w:rPr>
              <w:color w:val="000000"/>
            </w:rPr>
          </w:rPrChange>
        </w:rPr>
        <w:t>Felleman</w:t>
      </w:r>
      <w:proofErr w:type="spellEnd"/>
      <w:r>
        <w:rPr>
          <w:rPrChange w:id="1007" w:author="Giulia Moreni" w:date="2024-09-11T14:43:00Z">
            <w:rPr>
              <w:color w:val="000000"/>
            </w:rPr>
          </w:rPrChange>
        </w:rPr>
        <w:t xml:space="preserve">, D. J. &amp; Van Essen, D. C. Distributed hierarchical processing in the primate cerebral cortex. </w:t>
      </w:r>
      <w:proofErr w:type="spellStart"/>
      <w:r>
        <w:rPr>
          <w:rPrChange w:id="1008" w:author="Giulia Moreni" w:date="2024-09-11T14:43:00Z">
            <w:rPr>
              <w:i/>
              <w:color w:val="000000"/>
            </w:rPr>
          </w:rPrChange>
        </w:rPr>
        <w:t>Cereb</w:t>
      </w:r>
      <w:proofErr w:type="spellEnd"/>
      <w:r>
        <w:rPr>
          <w:rPrChange w:id="1009" w:author="Giulia Moreni" w:date="2024-09-11T14:43:00Z">
            <w:rPr>
              <w:i/>
              <w:color w:val="000000"/>
            </w:rPr>
          </w:rPrChange>
        </w:rPr>
        <w:t>. Cortex N. Y. N 1991</w:t>
      </w:r>
      <w:r>
        <w:rPr>
          <w:rPrChange w:id="1010" w:author="Giulia Moreni" w:date="2024-09-11T14:43:00Z">
            <w:rPr>
              <w:color w:val="000000"/>
            </w:rPr>
          </w:rPrChange>
        </w:rPr>
        <w:t xml:space="preserve"> </w:t>
      </w:r>
      <w:r>
        <w:rPr>
          <w:rPrChange w:id="1011" w:author="Giulia Moreni" w:date="2024-09-11T14:43:00Z">
            <w:rPr>
              <w:b/>
              <w:color w:val="000000"/>
            </w:rPr>
          </w:rPrChange>
        </w:rPr>
        <w:t>1</w:t>
      </w:r>
      <w:r>
        <w:rPr>
          <w:rPrChange w:id="1012" w:author="Giulia Moreni" w:date="2024-09-11T14:43:00Z">
            <w:rPr>
              <w:color w:val="000000"/>
            </w:rPr>
          </w:rPrChange>
        </w:rPr>
        <w:t>, 1–47 (1991).</w:t>
      </w:r>
    </w:p>
    <w:p w14:paraId="07962E98" w14:textId="77777777" w:rsidR="00B67A27" w:rsidRPr="00B67A27" w:rsidRDefault="00000000">
      <w:pPr>
        <w:pBdr>
          <w:top w:val="nil"/>
          <w:left w:val="nil"/>
          <w:bottom w:val="nil"/>
          <w:right w:val="nil"/>
          <w:between w:val="nil"/>
        </w:pBdr>
        <w:tabs>
          <w:tab w:val="left" w:pos="264"/>
        </w:tabs>
        <w:spacing w:line="480" w:lineRule="auto"/>
        <w:ind w:left="264" w:hanging="264"/>
        <w:rPr>
          <w:rPrChange w:id="1013" w:author="Giulia Moreni" w:date="2024-09-11T14:43:00Z">
            <w:rPr>
              <w:color w:val="000000"/>
            </w:rPr>
          </w:rPrChange>
        </w:rPr>
      </w:pPr>
      <w:r>
        <w:rPr>
          <w:rPrChange w:id="1014" w:author="Giulia Moreni" w:date="2024-09-11T14:43:00Z">
            <w:rPr>
              <w:color w:val="000000"/>
            </w:rPr>
          </w:rPrChange>
        </w:rPr>
        <w:lastRenderedPageBreak/>
        <w:t>37.</w:t>
      </w:r>
      <w:r>
        <w:rPr>
          <w:rPrChange w:id="1015" w:author="Giulia Moreni" w:date="2024-09-11T14:43:00Z">
            <w:rPr>
              <w:color w:val="000000"/>
            </w:rPr>
          </w:rPrChange>
        </w:rPr>
        <w:tab/>
        <w:t xml:space="preserve">Schuman, B. &amp; Rudy, B. Dynamics of Neuronal Activity in the Cortical Column during </w:t>
      </w:r>
      <w:proofErr w:type="spellStart"/>
      <w:r>
        <w:rPr>
          <w:rPrChange w:id="1016" w:author="Giulia Moreni" w:date="2024-09-11T14:43:00Z">
            <w:rPr>
              <w:color w:val="000000"/>
            </w:rPr>
          </w:rPrChange>
        </w:rPr>
        <w:t>Behavior</w:t>
      </w:r>
      <w:proofErr w:type="spellEnd"/>
      <w:r>
        <w:rPr>
          <w:rPrChange w:id="1017" w:author="Giulia Moreni" w:date="2024-09-11T14:43:00Z">
            <w:rPr>
              <w:color w:val="000000"/>
            </w:rPr>
          </w:rPrChange>
        </w:rPr>
        <w:t xml:space="preserve">: Both Neuron Type and Layers Matter. </w:t>
      </w:r>
      <w:r>
        <w:rPr>
          <w:rPrChange w:id="1018" w:author="Giulia Moreni" w:date="2024-09-11T14:43:00Z">
            <w:rPr>
              <w:i/>
              <w:color w:val="000000"/>
            </w:rPr>
          </w:rPrChange>
        </w:rPr>
        <w:t>Neuron</w:t>
      </w:r>
      <w:r>
        <w:rPr>
          <w:rPrChange w:id="1019" w:author="Giulia Moreni" w:date="2024-09-11T14:43:00Z">
            <w:rPr>
              <w:color w:val="000000"/>
            </w:rPr>
          </w:rPrChange>
        </w:rPr>
        <w:t xml:space="preserve"> </w:t>
      </w:r>
      <w:r>
        <w:rPr>
          <w:rPrChange w:id="1020" w:author="Giulia Moreni" w:date="2024-09-11T14:43:00Z">
            <w:rPr>
              <w:b/>
              <w:color w:val="000000"/>
            </w:rPr>
          </w:rPrChange>
        </w:rPr>
        <w:t>104</w:t>
      </w:r>
      <w:r>
        <w:rPr>
          <w:rPrChange w:id="1021" w:author="Giulia Moreni" w:date="2024-09-11T14:43:00Z">
            <w:rPr>
              <w:color w:val="000000"/>
            </w:rPr>
          </w:rPrChange>
        </w:rPr>
        <w:t>, 186–188 (2019).</w:t>
      </w:r>
    </w:p>
    <w:p w14:paraId="2786242F" w14:textId="77777777" w:rsidR="00B67A27" w:rsidRPr="00B67A27" w:rsidRDefault="00000000">
      <w:pPr>
        <w:pBdr>
          <w:top w:val="nil"/>
          <w:left w:val="nil"/>
          <w:bottom w:val="nil"/>
          <w:right w:val="nil"/>
          <w:between w:val="nil"/>
        </w:pBdr>
        <w:tabs>
          <w:tab w:val="left" w:pos="264"/>
        </w:tabs>
        <w:spacing w:line="480" w:lineRule="auto"/>
        <w:ind w:left="264" w:hanging="264"/>
        <w:rPr>
          <w:rPrChange w:id="1022" w:author="Giulia Moreni" w:date="2024-09-11T14:43:00Z">
            <w:rPr>
              <w:color w:val="000000"/>
            </w:rPr>
          </w:rPrChange>
        </w:rPr>
      </w:pPr>
      <w:r>
        <w:rPr>
          <w:rPrChange w:id="1023" w:author="Giulia Moreni" w:date="2024-09-11T14:43:00Z">
            <w:rPr>
              <w:color w:val="000000"/>
            </w:rPr>
          </w:rPrChange>
        </w:rPr>
        <w:t>38.</w:t>
      </w:r>
      <w:r>
        <w:rPr>
          <w:rPrChange w:id="1024" w:author="Giulia Moreni" w:date="2024-09-11T14:43:00Z">
            <w:rPr>
              <w:color w:val="000000"/>
            </w:rPr>
          </w:rPrChange>
        </w:rPr>
        <w:tab/>
        <w:t xml:space="preserve">Callaway, E. M. Feedforward, feedback and inhibitory connections in primate visual cortex. </w:t>
      </w:r>
      <w:r>
        <w:rPr>
          <w:rPrChange w:id="1025" w:author="Giulia Moreni" w:date="2024-09-11T14:43:00Z">
            <w:rPr>
              <w:i/>
              <w:color w:val="000000"/>
            </w:rPr>
          </w:rPrChange>
        </w:rPr>
        <w:t xml:space="preserve">Neural </w:t>
      </w:r>
      <w:proofErr w:type="spellStart"/>
      <w:r>
        <w:rPr>
          <w:rPrChange w:id="1026" w:author="Giulia Moreni" w:date="2024-09-11T14:43:00Z">
            <w:rPr>
              <w:i/>
              <w:color w:val="000000"/>
            </w:rPr>
          </w:rPrChange>
        </w:rPr>
        <w:t>Netw</w:t>
      </w:r>
      <w:proofErr w:type="spellEnd"/>
      <w:r>
        <w:rPr>
          <w:rPrChange w:id="1027" w:author="Giulia Moreni" w:date="2024-09-11T14:43:00Z">
            <w:rPr>
              <w:i/>
              <w:color w:val="000000"/>
            </w:rPr>
          </w:rPrChange>
        </w:rPr>
        <w:t>.</w:t>
      </w:r>
      <w:r>
        <w:rPr>
          <w:rPrChange w:id="1028" w:author="Giulia Moreni" w:date="2024-09-11T14:43:00Z">
            <w:rPr>
              <w:color w:val="000000"/>
            </w:rPr>
          </w:rPrChange>
        </w:rPr>
        <w:t xml:space="preserve"> </w:t>
      </w:r>
      <w:r>
        <w:rPr>
          <w:rPrChange w:id="1029" w:author="Giulia Moreni" w:date="2024-09-11T14:43:00Z">
            <w:rPr>
              <w:b/>
              <w:color w:val="000000"/>
            </w:rPr>
          </w:rPrChange>
        </w:rPr>
        <w:t>17</w:t>
      </w:r>
      <w:r>
        <w:rPr>
          <w:rPrChange w:id="1030" w:author="Giulia Moreni" w:date="2024-09-11T14:43:00Z">
            <w:rPr>
              <w:color w:val="000000"/>
            </w:rPr>
          </w:rPrChange>
        </w:rPr>
        <w:t>, 625–632 (2004).</w:t>
      </w:r>
    </w:p>
    <w:p w14:paraId="6026E3EF" w14:textId="77777777" w:rsidR="00B67A27" w:rsidRPr="00B67A27" w:rsidRDefault="00000000">
      <w:pPr>
        <w:pBdr>
          <w:top w:val="nil"/>
          <w:left w:val="nil"/>
          <w:bottom w:val="nil"/>
          <w:right w:val="nil"/>
          <w:between w:val="nil"/>
        </w:pBdr>
        <w:tabs>
          <w:tab w:val="left" w:pos="264"/>
        </w:tabs>
        <w:spacing w:line="480" w:lineRule="auto"/>
        <w:ind w:left="264" w:hanging="264"/>
        <w:rPr>
          <w:rPrChange w:id="1031" w:author="Giulia Moreni" w:date="2024-09-11T14:43:00Z">
            <w:rPr>
              <w:color w:val="000000"/>
            </w:rPr>
          </w:rPrChange>
        </w:rPr>
      </w:pPr>
      <w:r>
        <w:rPr>
          <w:rPrChange w:id="1032" w:author="Giulia Moreni" w:date="2024-09-11T14:43:00Z">
            <w:rPr>
              <w:color w:val="000000"/>
            </w:rPr>
          </w:rPrChange>
        </w:rPr>
        <w:t>39.</w:t>
      </w:r>
      <w:r>
        <w:rPr>
          <w:rPrChange w:id="1033" w:author="Giulia Moreni" w:date="2024-09-11T14:43:00Z">
            <w:rPr>
              <w:color w:val="000000"/>
            </w:rPr>
          </w:rPrChange>
        </w:rPr>
        <w:tab/>
      </w:r>
      <w:proofErr w:type="spellStart"/>
      <w:r>
        <w:rPr>
          <w:rPrChange w:id="1034" w:author="Giulia Moreni" w:date="2024-09-11T14:43:00Z">
            <w:rPr>
              <w:color w:val="000000"/>
            </w:rPr>
          </w:rPrChange>
        </w:rPr>
        <w:t>Lamme</w:t>
      </w:r>
      <w:proofErr w:type="spellEnd"/>
      <w:r>
        <w:rPr>
          <w:rPrChange w:id="1035" w:author="Giulia Moreni" w:date="2024-09-11T14:43:00Z">
            <w:rPr>
              <w:color w:val="000000"/>
            </w:rPr>
          </w:rPrChange>
        </w:rPr>
        <w:t xml:space="preserve">, V. A., </w:t>
      </w:r>
      <w:proofErr w:type="spellStart"/>
      <w:r>
        <w:rPr>
          <w:rPrChange w:id="1036" w:author="Giulia Moreni" w:date="2024-09-11T14:43:00Z">
            <w:rPr>
              <w:color w:val="000000"/>
            </w:rPr>
          </w:rPrChange>
        </w:rPr>
        <w:t>Supèr</w:t>
      </w:r>
      <w:proofErr w:type="spellEnd"/>
      <w:r>
        <w:rPr>
          <w:rPrChange w:id="1037" w:author="Giulia Moreni" w:date="2024-09-11T14:43:00Z">
            <w:rPr>
              <w:color w:val="000000"/>
            </w:rPr>
          </w:rPrChange>
        </w:rPr>
        <w:t xml:space="preserve">, H. &amp; </w:t>
      </w:r>
      <w:proofErr w:type="spellStart"/>
      <w:r>
        <w:rPr>
          <w:rPrChange w:id="1038" w:author="Giulia Moreni" w:date="2024-09-11T14:43:00Z">
            <w:rPr>
              <w:color w:val="000000"/>
            </w:rPr>
          </w:rPrChange>
        </w:rPr>
        <w:t>Spekreijse</w:t>
      </w:r>
      <w:proofErr w:type="spellEnd"/>
      <w:r>
        <w:rPr>
          <w:rPrChange w:id="1039" w:author="Giulia Moreni" w:date="2024-09-11T14:43:00Z">
            <w:rPr>
              <w:color w:val="000000"/>
            </w:rPr>
          </w:rPrChange>
        </w:rPr>
        <w:t xml:space="preserve">, H. Feedforward, horizontal, and feedback processing in the visual cortex. </w:t>
      </w:r>
      <w:r>
        <w:rPr>
          <w:rPrChange w:id="1040" w:author="Giulia Moreni" w:date="2024-09-11T14:43:00Z">
            <w:rPr>
              <w:i/>
              <w:color w:val="000000"/>
            </w:rPr>
          </w:rPrChange>
        </w:rPr>
        <w:t xml:space="preserve">Curr. </w:t>
      </w:r>
      <w:proofErr w:type="spellStart"/>
      <w:r>
        <w:rPr>
          <w:rPrChange w:id="1041" w:author="Giulia Moreni" w:date="2024-09-11T14:43:00Z">
            <w:rPr>
              <w:i/>
              <w:color w:val="000000"/>
            </w:rPr>
          </w:rPrChange>
        </w:rPr>
        <w:t>Opin</w:t>
      </w:r>
      <w:proofErr w:type="spellEnd"/>
      <w:r>
        <w:rPr>
          <w:rPrChange w:id="1042" w:author="Giulia Moreni" w:date="2024-09-11T14:43:00Z">
            <w:rPr>
              <w:i/>
              <w:color w:val="000000"/>
            </w:rPr>
          </w:rPrChange>
        </w:rPr>
        <w:t xml:space="preserve">. </w:t>
      </w:r>
      <w:proofErr w:type="spellStart"/>
      <w:r>
        <w:rPr>
          <w:rPrChange w:id="1043" w:author="Giulia Moreni" w:date="2024-09-11T14:43:00Z">
            <w:rPr>
              <w:i/>
              <w:color w:val="000000"/>
            </w:rPr>
          </w:rPrChange>
        </w:rPr>
        <w:t>Neurobiol</w:t>
      </w:r>
      <w:proofErr w:type="spellEnd"/>
      <w:r>
        <w:rPr>
          <w:rPrChange w:id="1044" w:author="Giulia Moreni" w:date="2024-09-11T14:43:00Z">
            <w:rPr>
              <w:i/>
              <w:color w:val="000000"/>
            </w:rPr>
          </w:rPrChange>
        </w:rPr>
        <w:t>.</w:t>
      </w:r>
      <w:r>
        <w:rPr>
          <w:rPrChange w:id="1045" w:author="Giulia Moreni" w:date="2024-09-11T14:43:00Z">
            <w:rPr>
              <w:color w:val="000000"/>
            </w:rPr>
          </w:rPrChange>
        </w:rPr>
        <w:t xml:space="preserve"> </w:t>
      </w:r>
      <w:r>
        <w:rPr>
          <w:rPrChange w:id="1046" w:author="Giulia Moreni" w:date="2024-09-11T14:43:00Z">
            <w:rPr>
              <w:b/>
              <w:color w:val="000000"/>
            </w:rPr>
          </w:rPrChange>
        </w:rPr>
        <w:t>8</w:t>
      </w:r>
      <w:r>
        <w:rPr>
          <w:rPrChange w:id="1047" w:author="Giulia Moreni" w:date="2024-09-11T14:43:00Z">
            <w:rPr>
              <w:color w:val="000000"/>
            </w:rPr>
          </w:rPrChange>
        </w:rPr>
        <w:t>, 529–535 (1998).</w:t>
      </w:r>
    </w:p>
    <w:p w14:paraId="4F031EE4" w14:textId="77777777" w:rsidR="00B67A27" w:rsidRPr="00B67A27" w:rsidRDefault="00000000">
      <w:pPr>
        <w:pBdr>
          <w:top w:val="nil"/>
          <w:left w:val="nil"/>
          <w:bottom w:val="nil"/>
          <w:right w:val="nil"/>
          <w:between w:val="nil"/>
        </w:pBdr>
        <w:tabs>
          <w:tab w:val="left" w:pos="264"/>
        </w:tabs>
        <w:spacing w:line="480" w:lineRule="auto"/>
        <w:ind w:left="264" w:hanging="264"/>
        <w:rPr>
          <w:rPrChange w:id="1048" w:author="Giulia Moreni" w:date="2024-09-11T14:43:00Z">
            <w:rPr>
              <w:color w:val="000000"/>
            </w:rPr>
          </w:rPrChange>
        </w:rPr>
      </w:pPr>
      <w:r>
        <w:rPr>
          <w:rPrChange w:id="1049" w:author="Giulia Moreni" w:date="2024-09-11T14:43:00Z">
            <w:rPr>
              <w:color w:val="000000"/>
            </w:rPr>
          </w:rPrChange>
        </w:rPr>
        <w:t>40.</w:t>
      </w:r>
      <w:r>
        <w:rPr>
          <w:rPrChange w:id="1050" w:author="Giulia Moreni" w:date="2024-09-11T14:43:00Z">
            <w:rPr>
              <w:color w:val="000000"/>
            </w:rPr>
          </w:rPrChange>
        </w:rPr>
        <w:tab/>
        <w:t xml:space="preserve">Suzuki, M., Aru, J. &amp; </w:t>
      </w:r>
      <w:proofErr w:type="spellStart"/>
      <w:r>
        <w:rPr>
          <w:rPrChange w:id="1051" w:author="Giulia Moreni" w:date="2024-09-11T14:43:00Z">
            <w:rPr>
              <w:color w:val="000000"/>
            </w:rPr>
          </w:rPrChange>
        </w:rPr>
        <w:t>Larkum</w:t>
      </w:r>
      <w:proofErr w:type="spellEnd"/>
      <w:r>
        <w:rPr>
          <w:rPrChange w:id="1052" w:author="Giulia Moreni" w:date="2024-09-11T14:43:00Z">
            <w:rPr>
              <w:color w:val="000000"/>
            </w:rPr>
          </w:rPrChange>
        </w:rPr>
        <w:t>, M. E. Double-</w:t>
      </w:r>
      <w:proofErr w:type="spellStart"/>
      <w:r>
        <w:rPr>
          <w:rPrChange w:id="1053" w:author="Giulia Moreni" w:date="2024-09-11T14:43:00Z">
            <w:rPr>
              <w:color w:val="000000"/>
            </w:rPr>
          </w:rPrChange>
        </w:rPr>
        <w:t>μPeriscope</w:t>
      </w:r>
      <w:proofErr w:type="spellEnd"/>
      <w:r>
        <w:rPr>
          <w:rPrChange w:id="1054" w:author="Giulia Moreni" w:date="2024-09-11T14:43:00Z">
            <w:rPr>
              <w:color w:val="000000"/>
            </w:rPr>
          </w:rPrChange>
        </w:rPr>
        <w:t xml:space="preserve">, a tool for multilayer optical recordings, optogenetic stimulations or both. </w:t>
      </w:r>
      <w:r>
        <w:rPr>
          <w:rPrChange w:id="1055" w:author="Giulia Moreni" w:date="2024-09-11T14:43:00Z">
            <w:rPr>
              <w:i/>
              <w:color w:val="000000"/>
            </w:rPr>
          </w:rPrChange>
        </w:rPr>
        <w:t>eLife</w:t>
      </w:r>
      <w:r>
        <w:rPr>
          <w:rPrChange w:id="1056" w:author="Giulia Moreni" w:date="2024-09-11T14:43:00Z">
            <w:rPr>
              <w:color w:val="000000"/>
            </w:rPr>
          </w:rPrChange>
        </w:rPr>
        <w:t xml:space="preserve"> </w:t>
      </w:r>
      <w:r>
        <w:rPr>
          <w:rPrChange w:id="1057" w:author="Giulia Moreni" w:date="2024-09-11T14:43:00Z">
            <w:rPr>
              <w:b/>
              <w:color w:val="000000"/>
            </w:rPr>
          </w:rPrChange>
        </w:rPr>
        <w:t>10</w:t>
      </w:r>
      <w:r>
        <w:rPr>
          <w:rPrChange w:id="1058" w:author="Giulia Moreni" w:date="2024-09-11T14:43:00Z">
            <w:rPr>
              <w:color w:val="000000"/>
            </w:rPr>
          </w:rPrChange>
        </w:rPr>
        <w:t>, e72894 (2021).</w:t>
      </w:r>
    </w:p>
    <w:p w14:paraId="45C4ED37" w14:textId="77777777" w:rsidR="00B67A27" w:rsidRPr="00B67A27" w:rsidRDefault="00000000">
      <w:pPr>
        <w:pBdr>
          <w:top w:val="nil"/>
          <w:left w:val="nil"/>
          <w:bottom w:val="nil"/>
          <w:right w:val="nil"/>
          <w:between w:val="nil"/>
        </w:pBdr>
        <w:tabs>
          <w:tab w:val="left" w:pos="264"/>
        </w:tabs>
        <w:spacing w:line="480" w:lineRule="auto"/>
        <w:ind w:left="264" w:hanging="264"/>
        <w:rPr>
          <w:rPrChange w:id="1059" w:author="Giulia Moreni" w:date="2024-09-11T14:43:00Z">
            <w:rPr>
              <w:color w:val="000000"/>
            </w:rPr>
          </w:rPrChange>
        </w:rPr>
      </w:pPr>
      <w:r>
        <w:rPr>
          <w:rPrChange w:id="1060" w:author="Giulia Moreni" w:date="2024-09-11T14:43:00Z">
            <w:rPr>
              <w:color w:val="000000"/>
            </w:rPr>
          </w:rPrChange>
        </w:rPr>
        <w:t>41.</w:t>
      </w:r>
      <w:r>
        <w:rPr>
          <w:rPrChange w:id="1061" w:author="Giulia Moreni" w:date="2024-09-11T14:43:00Z">
            <w:rPr>
              <w:color w:val="000000"/>
            </w:rPr>
          </w:rPrChange>
        </w:rPr>
        <w:tab/>
        <w:t xml:space="preserve">Lee, S., </w:t>
      </w:r>
      <w:proofErr w:type="spellStart"/>
      <w:r>
        <w:rPr>
          <w:rPrChange w:id="1062" w:author="Giulia Moreni" w:date="2024-09-11T14:43:00Z">
            <w:rPr>
              <w:color w:val="000000"/>
            </w:rPr>
          </w:rPrChange>
        </w:rPr>
        <w:t>Kruglikov</w:t>
      </w:r>
      <w:proofErr w:type="spellEnd"/>
      <w:r>
        <w:rPr>
          <w:rPrChange w:id="1063" w:author="Giulia Moreni" w:date="2024-09-11T14:43:00Z">
            <w:rPr>
              <w:color w:val="000000"/>
            </w:rPr>
          </w:rPrChange>
        </w:rPr>
        <w:t xml:space="preserve">, I., Huang, Z. J., </w:t>
      </w:r>
      <w:proofErr w:type="spellStart"/>
      <w:r>
        <w:rPr>
          <w:rPrChange w:id="1064" w:author="Giulia Moreni" w:date="2024-09-11T14:43:00Z">
            <w:rPr>
              <w:color w:val="000000"/>
            </w:rPr>
          </w:rPrChange>
        </w:rPr>
        <w:t>Fishell</w:t>
      </w:r>
      <w:proofErr w:type="spellEnd"/>
      <w:r>
        <w:rPr>
          <w:rPrChange w:id="1065" w:author="Giulia Moreni" w:date="2024-09-11T14:43:00Z">
            <w:rPr>
              <w:color w:val="000000"/>
            </w:rPr>
          </w:rPrChange>
        </w:rPr>
        <w:t xml:space="preserve">, G. &amp; Rudy, B. A disinhibitory circuit mediates motor integration in the somatosensory cortex. </w:t>
      </w:r>
      <w:r>
        <w:rPr>
          <w:rPrChange w:id="1066" w:author="Giulia Moreni" w:date="2024-09-11T14:43:00Z">
            <w:rPr>
              <w:i/>
              <w:color w:val="000000"/>
            </w:rPr>
          </w:rPrChange>
        </w:rPr>
        <w:t xml:space="preserve">Nat. </w:t>
      </w:r>
      <w:proofErr w:type="spellStart"/>
      <w:r>
        <w:rPr>
          <w:rPrChange w:id="1067" w:author="Giulia Moreni" w:date="2024-09-11T14:43:00Z">
            <w:rPr>
              <w:i/>
              <w:color w:val="000000"/>
            </w:rPr>
          </w:rPrChange>
        </w:rPr>
        <w:t>Neurosci</w:t>
      </w:r>
      <w:proofErr w:type="spellEnd"/>
      <w:r>
        <w:rPr>
          <w:rPrChange w:id="1068" w:author="Giulia Moreni" w:date="2024-09-11T14:43:00Z">
            <w:rPr>
              <w:i/>
              <w:color w:val="000000"/>
            </w:rPr>
          </w:rPrChange>
        </w:rPr>
        <w:t>.</w:t>
      </w:r>
      <w:r>
        <w:rPr>
          <w:rPrChange w:id="1069" w:author="Giulia Moreni" w:date="2024-09-11T14:43:00Z">
            <w:rPr>
              <w:color w:val="000000"/>
            </w:rPr>
          </w:rPrChange>
        </w:rPr>
        <w:t xml:space="preserve"> </w:t>
      </w:r>
      <w:r>
        <w:rPr>
          <w:rPrChange w:id="1070" w:author="Giulia Moreni" w:date="2024-09-11T14:43:00Z">
            <w:rPr>
              <w:b/>
              <w:color w:val="000000"/>
            </w:rPr>
          </w:rPrChange>
        </w:rPr>
        <w:t>16</w:t>
      </w:r>
      <w:r>
        <w:rPr>
          <w:rPrChange w:id="1071" w:author="Giulia Moreni" w:date="2024-09-11T14:43:00Z">
            <w:rPr>
              <w:color w:val="000000"/>
            </w:rPr>
          </w:rPrChange>
        </w:rPr>
        <w:t>, 1662–1670 (2013).</w:t>
      </w:r>
    </w:p>
    <w:p w14:paraId="2ECD2F66" w14:textId="77777777" w:rsidR="00B67A27" w:rsidRPr="00B67A27" w:rsidRDefault="00000000">
      <w:pPr>
        <w:pBdr>
          <w:top w:val="nil"/>
          <w:left w:val="nil"/>
          <w:bottom w:val="nil"/>
          <w:right w:val="nil"/>
          <w:between w:val="nil"/>
        </w:pBdr>
        <w:tabs>
          <w:tab w:val="left" w:pos="264"/>
        </w:tabs>
        <w:spacing w:line="480" w:lineRule="auto"/>
        <w:ind w:left="264" w:hanging="264"/>
        <w:rPr>
          <w:rPrChange w:id="1072" w:author="Giulia Moreni" w:date="2024-09-11T14:43:00Z">
            <w:rPr>
              <w:color w:val="000000"/>
            </w:rPr>
          </w:rPrChange>
        </w:rPr>
      </w:pPr>
      <w:r>
        <w:rPr>
          <w:rPrChange w:id="1073" w:author="Giulia Moreni" w:date="2024-09-11T14:43:00Z">
            <w:rPr>
              <w:color w:val="000000"/>
            </w:rPr>
          </w:rPrChange>
        </w:rPr>
        <w:t>42.</w:t>
      </w:r>
      <w:r>
        <w:rPr>
          <w:rPrChange w:id="1074" w:author="Giulia Moreni" w:date="2024-09-11T14:43:00Z">
            <w:rPr>
              <w:color w:val="000000"/>
            </w:rPr>
          </w:rPrChange>
        </w:rPr>
        <w:tab/>
        <w:t xml:space="preserve">Mejias, J. F. &amp; Longtin, A. Optimal Heterogeneity for Coding in Spiking Neural Networks. </w:t>
      </w:r>
      <w:r>
        <w:rPr>
          <w:rPrChange w:id="1075" w:author="Giulia Moreni" w:date="2024-09-11T14:43:00Z">
            <w:rPr>
              <w:i/>
              <w:color w:val="000000"/>
            </w:rPr>
          </w:rPrChange>
        </w:rPr>
        <w:t>Phys. Rev. Lett.</w:t>
      </w:r>
      <w:r>
        <w:rPr>
          <w:rPrChange w:id="1076" w:author="Giulia Moreni" w:date="2024-09-11T14:43:00Z">
            <w:rPr>
              <w:color w:val="000000"/>
            </w:rPr>
          </w:rPrChange>
        </w:rPr>
        <w:t xml:space="preserve"> </w:t>
      </w:r>
      <w:r>
        <w:rPr>
          <w:rPrChange w:id="1077" w:author="Giulia Moreni" w:date="2024-09-11T14:43:00Z">
            <w:rPr>
              <w:b/>
              <w:color w:val="000000"/>
            </w:rPr>
          </w:rPrChange>
        </w:rPr>
        <w:t>108</w:t>
      </w:r>
      <w:r>
        <w:rPr>
          <w:rPrChange w:id="1078" w:author="Giulia Moreni" w:date="2024-09-11T14:43:00Z">
            <w:rPr>
              <w:color w:val="000000"/>
            </w:rPr>
          </w:rPrChange>
        </w:rPr>
        <w:t>, 228102 (2012).</w:t>
      </w:r>
    </w:p>
    <w:p w14:paraId="10A01C6C" w14:textId="77777777" w:rsidR="00B67A27" w:rsidRPr="00B67A27" w:rsidRDefault="00000000">
      <w:pPr>
        <w:pBdr>
          <w:top w:val="nil"/>
          <w:left w:val="nil"/>
          <w:bottom w:val="nil"/>
          <w:right w:val="nil"/>
          <w:between w:val="nil"/>
        </w:pBdr>
        <w:tabs>
          <w:tab w:val="left" w:pos="264"/>
        </w:tabs>
        <w:spacing w:line="480" w:lineRule="auto"/>
        <w:ind w:left="264" w:hanging="264"/>
        <w:rPr>
          <w:rPrChange w:id="1079" w:author="Giulia Moreni" w:date="2024-09-11T14:43:00Z">
            <w:rPr>
              <w:color w:val="000000"/>
            </w:rPr>
          </w:rPrChange>
        </w:rPr>
      </w:pPr>
      <w:r>
        <w:rPr>
          <w:rPrChange w:id="1080" w:author="Giulia Moreni" w:date="2024-09-11T14:43:00Z">
            <w:rPr>
              <w:color w:val="000000"/>
            </w:rPr>
          </w:rPrChange>
        </w:rPr>
        <w:t>43.</w:t>
      </w:r>
      <w:r>
        <w:rPr>
          <w:rPrChange w:id="1081" w:author="Giulia Moreni" w:date="2024-09-11T14:43:00Z">
            <w:rPr>
              <w:color w:val="000000"/>
            </w:rPr>
          </w:rPrChange>
        </w:rPr>
        <w:tab/>
        <w:t xml:space="preserve">Mejias, J. F. &amp; Longtin, A. Differential effects of excitatory and inhibitory heterogeneity on the gain and asynchronous state of sparse cortical networks. </w:t>
      </w:r>
      <w:r>
        <w:rPr>
          <w:rPrChange w:id="1082" w:author="Giulia Moreni" w:date="2024-09-11T14:43:00Z">
            <w:rPr>
              <w:i/>
              <w:color w:val="000000"/>
            </w:rPr>
          </w:rPrChange>
        </w:rPr>
        <w:t xml:space="preserve">Front. </w:t>
      </w:r>
      <w:proofErr w:type="spellStart"/>
      <w:r>
        <w:rPr>
          <w:rPrChange w:id="1083" w:author="Giulia Moreni" w:date="2024-09-11T14:43:00Z">
            <w:rPr>
              <w:i/>
              <w:color w:val="000000"/>
            </w:rPr>
          </w:rPrChange>
        </w:rPr>
        <w:t>Comput</w:t>
      </w:r>
      <w:proofErr w:type="spellEnd"/>
      <w:r>
        <w:rPr>
          <w:rPrChange w:id="1084" w:author="Giulia Moreni" w:date="2024-09-11T14:43:00Z">
            <w:rPr>
              <w:i/>
              <w:color w:val="000000"/>
            </w:rPr>
          </w:rPrChange>
        </w:rPr>
        <w:t xml:space="preserve">. </w:t>
      </w:r>
      <w:proofErr w:type="spellStart"/>
      <w:r>
        <w:rPr>
          <w:rPrChange w:id="1085" w:author="Giulia Moreni" w:date="2024-09-11T14:43:00Z">
            <w:rPr>
              <w:i/>
              <w:color w:val="000000"/>
            </w:rPr>
          </w:rPrChange>
        </w:rPr>
        <w:t>Neurosci</w:t>
      </w:r>
      <w:proofErr w:type="spellEnd"/>
      <w:r>
        <w:rPr>
          <w:rPrChange w:id="1086" w:author="Giulia Moreni" w:date="2024-09-11T14:43:00Z">
            <w:rPr>
              <w:i/>
              <w:color w:val="000000"/>
            </w:rPr>
          </w:rPrChange>
        </w:rPr>
        <w:t>.</w:t>
      </w:r>
      <w:r>
        <w:rPr>
          <w:rPrChange w:id="1087" w:author="Giulia Moreni" w:date="2024-09-11T14:43:00Z">
            <w:rPr>
              <w:color w:val="000000"/>
            </w:rPr>
          </w:rPrChange>
        </w:rPr>
        <w:t xml:space="preserve"> </w:t>
      </w:r>
      <w:r>
        <w:rPr>
          <w:rPrChange w:id="1088" w:author="Giulia Moreni" w:date="2024-09-11T14:43:00Z">
            <w:rPr>
              <w:b/>
              <w:color w:val="000000"/>
            </w:rPr>
          </w:rPrChange>
        </w:rPr>
        <w:t>8</w:t>
      </w:r>
      <w:r>
        <w:rPr>
          <w:rPrChange w:id="1089" w:author="Giulia Moreni" w:date="2024-09-11T14:43:00Z">
            <w:rPr>
              <w:color w:val="000000"/>
            </w:rPr>
          </w:rPrChange>
        </w:rPr>
        <w:t>, (2014).</w:t>
      </w:r>
    </w:p>
    <w:p w14:paraId="696F0FD5" w14:textId="77777777" w:rsidR="00B67A27" w:rsidRPr="00B67A27" w:rsidRDefault="00000000">
      <w:pPr>
        <w:pBdr>
          <w:top w:val="nil"/>
          <w:left w:val="nil"/>
          <w:bottom w:val="nil"/>
          <w:right w:val="nil"/>
          <w:between w:val="nil"/>
        </w:pBdr>
        <w:tabs>
          <w:tab w:val="left" w:pos="264"/>
        </w:tabs>
        <w:spacing w:line="480" w:lineRule="auto"/>
        <w:ind w:left="264" w:hanging="264"/>
        <w:rPr>
          <w:rPrChange w:id="1090" w:author="Giulia Moreni" w:date="2024-09-11T14:43:00Z">
            <w:rPr>
              <w:color w:val="000000"/>
            </w:rPr>
          </w:rPrChange>
        </w:rPr>
      </w:pPr>
      <w:r>
        <w:rPr>
          <w:rPrChange w:id="1091" w:author="Giulia Moreni" w:date="2024-09-11T14:43:00Z">
            <w:rPr>
              <w:color w:val="000000"/>
            </w:rPr>
          </w:rPrChange>
        </w:rPr>
        <w:t>44.</w:t>
      </w:r>
      <w:r>
        <w:rPr>
          <w:rPrChange w:id="1092" w:author="Giulia Moreni" w:date="2024-09-11T14:43:00Z">
            <w:rPr>
              <w:color w:val="000000"/>
            </w:rPr>
          </w:rPrChange>
        </w:rPr>
        <w:tab/>
        <w:t xml:space="preserve">Litwin-Kumar, A., Rosenbaum, R. &amp; Doiron, B. Inhibitory stabilization and visual coding in cortical circuits with multiple interneuron subtypes. </w:t>
      </w:r>
      <w:r>
        <w:rPr>
          <w:rPrChange w:id="1093" w:author="Giulia Moreni" w:date="2024-09-11T14:43:00Z">
            <w:rPr>
              <w:i/>
              <w:color w:val="000000"/>
            </w:rPr>
          </w:rPrChange>
        </w:rPr>
        <w:t xml:space="preserve">J. </w:t>
      </w:r>
      <w:proofErr w:type="spellStart"/>
      <w:r>
        <w:rPr>
          <w:rPrChange w:id="1094" w:author="Giulia Moreni" w:date="2024-09-11T14:43:00Z">
            <w:rPr>
              <w:i/>
              <w:color w:val="000000"/>
            </w:rPr>
          </w:rPrChange>
        </w:rPr>
        <w:t>Neurophysiol</w:t>
      </w:r>
      <w:proofErr w:type="spellEnd"/>
      <w:r>
        <w:rPr>
          <w:rPrChange w:id="1095" w:author="Giulia Moreni" w:date="2024-09-11T14:43:00Z">
            <w:rPr>
              <w:i/>
              <w:color w:val="000000"/>
            </w:rPr>
          </w:rPrChange>
        </w:rPr>
        <w:t>.</w:t>
      </w:r>
      <w:r>
        <w:rPr>
          <w:rPrChange w:id="1096" w:author="Giulia Moreni" w:date="2024-09-11T14:43:00Z">
            <w:rPr>
              <w:color w:val="000000"/>
            </w:rPr>
          </w:rPrChange>
        </w:rPr>
        <w:t xml:space="preserve"> </w:t>
      </w:r>
      <w:r>
        <w:rPr>
          <w:rPrChange w:id="1097" w:author="Giulia Moreni" w:date="2024-09-11T14:43:00Z">
            <w:rPr>
              <w:b/>
              <w:color w:val="000000"/>
            </w:rPr>
          </w:rPrChange>
        </w:rPr>
        <w:t>115</w:t>
      </w:r>
      <w:r>
        <w:rPr>
          <w:rPrChange w:id="1098" w:author="Giulia Moreni" w:date="2024-09-11T14:43:00Z">
            <w:rPr>
              <w:color w:val="000000"/>
            </w:rPr>
          </w:rPrChange>
        </w:rPr>
        <w:t>, 1399–1409 (2016).</w:t>
      </w:r>
    </w:p>
    <w:p w14:paraId="64BF4BD9" w14:textId="77777777" w:rsidR="00B67A27" w:rsidRPr="00B67A27" w:rsidRDefault="00000000">
      <w:pPr>
        <w:pBdr>
          <w:top w:val="nil"/>
          <w:left w:val="nil"/>
          <w:bottom w:val="nil"/>
          <w:right w:val="nil"/>
          <w:between w:val="nil"/>
        </w:pBdr>
        <w:tabs>
          <w:tab w:val="left" w:pos="264"/>
        </w:tabs>
        <w:spacing w:line="480" w:lineRule="auto"/>
        <w:ind w:left="264" w:hanging="264"/>
        <w:rPr>
          <w:rPrChange w:id="1099" w:author="Giulia Moreni" w:date="2024-09-11T14:43:00Z">
            <w:rPr>
              <w:color w:val="000000"/>
            </w:rPr>
          </w:rPrChange>
        </w:rPr>
      </w:pPr>
      <w:r>
        <w:rPr>
          <w:rPrChange w:id="1100" w:author="Giulia Moreni" w:date="2024-09-11T14:43:00Z">
            <w:rPr>
              <w:color w:val="000000"/>
            </w:rPr>
          </w:rPrChange>
        </w:rPr>
        <w:t>45.</w:t>
      </w:r>
      <w:r>
        <w:rPr>
          <w:rPrChange w:id="1101" w:author="Giulia Moreni" w:date="2024-09-11T14:43:00Z">
            <w:rPr>
              <w:color w:val="000000"/>
            </w:rPr>
          </w:rPrChange>
        </w:rPr>
        <w:tab/>
      </w:r>
      <w:proofErr w:type="spellStart"/>
      <w:r>
        <w:rPr>
          <w:rPrChange w:id="1102" w:author="Giulia Moreni" w:date="2024-09-11T14:43:00Z">
            <w:rPr>
              <w:color w:val="000000"/>
            </w:rPr>
          </w:rPrChange>
        </w:rPr>
        <w:t>Buia</w:t>
      </w:r>
      <w:proofErr w:type="spellEnd"/>
      <w:r>
        <w:rPr>
          <w:rPrChange w:id="1103" w:author="Giulia Moreni" w:date="2024-09-11T14:43:00Z">
            <w:rPr>
              <w:color w:val="000000"/>
            </w:rPr>
          </w:rPrChange>
        </w:rPr>
        <w:t xml:space="preserve">, C. I. &amp; </w:t>
      </w:r>
      <w:proofErr w:type="spellStart"/>
      <w:r>
        <w:rPr>
          <w:rPrChange w:id="1104" w:author="Giulia Moreni" w:date="2024-09-11T14:43:00Z">
            <w:rPr>
              <w:color w:val="000000"/>
            </w:rPr>
          </w:rPrChange>
        </w:rPr>
        <w:t>Tiesinga</w:t>
      </w:r>
      <w:proofErr w:type="spellEnd"/>
      <w:r>
        <w:rPr>
          <w:rPrChange w:id="1105" w:author="Giulia Moreni" w:date="2024-09-11T14:43:00Z">
            <w:rPr>
              <w:color w:val="000000"/>
            </w:rPr>
          </w:rPrChange>
        </w:rPr>
        <w:t xml:space="preserve">, P. H. Role of Interneuron Diversity in the Cortical Microcircuit for Attention. </w:t>
      </w:r>
      <w:r>
        <w:rPr>
          <w:rPrChange w:id="1106" w:author="Giulia Moreni" w:date="2024-09-11T14:43:00Z">
            <w:rPr>
              <w:i/>
              <w:color w:val="000000"/>
            </w:rPr>
          </w:rPrChange>
        </w:rPr>
        <w:t xml:space="preserve">J. </w:t>
      </w:r>
      <w:proofErr w:type="spellStart"/>
      <w:r>
        <w:rPr>
          <w:rPrChange w:id="1107" w:author="Giulia Moreni" w:date="2024-09-11T14:43:00Z">
            <w:rPr>
              <w:i/>
              <w:color w:val="000000"/>
            </w:rPr>
          </w:rPrChange>
        </w:rPr>
        <w:t>Neurophysiol</w:t>
      </w:r>
      <w:proofErr w:type="spellEnd"/>
      <w:r>
        <w:rPr>
          <w:rPrChange w:id="1108" w:author="Giulia Moreni" w:date="2024-09-11T14:43:00Z">
            <w:rPr>
              <w:i/>
              <w:color w:val="000000"/>
            </w:rPr>
          </w:rPrChange>
        </w:rPr>
        <w:t>.</w:t>
      </w:r>
      <w:r>
        <w:rPr>
          <w:rPrChange w:id="1109" w:author="Giulia Moreni" w:date="2024-09-11T14:43:00Z">
            <w:rPr>
              <w:color w:val="000000"/>
            </w:rPr>
          </w:rPrChange>
        </w:rPr>
        <w:t xml:space="preserve"> </w:t>
      </w:r>
      <w:r>
        <w:rPr>
          <w:rPrChange w:id="1110" w:author="Giulia Moreni" w:date="2024-09-11T14:43:00Z">
            <w:rPr>
              <w:b/>
              <w:color w:val="000000"/>
            </w:rPr>
          </w:rPrChange>
        </w:rPr>
        <w:t>99</w:t>
      </w:r>
      <w:r>
        <w:rPr>
          <w:rPrChange w:id="1111" w:author="Giulia Moreni" w:date="2024-09-11T14:43:00Z">
            <w:rPr>
              <w:color w:val="000000"/>
            </w:rPr>
          </w:rPrChange>
        </w:rPr>
        <w:t>, 2158–2182 (2008).</w:t>
      </w:r>
    </w:p>
    <w:p w14:paraId="19CDAC23" w14:textId="77777777" w:rsidR="00B67A27" w:rsidRPr="00B67A27" w:rsidRDefault="00000000">
      <w:pPr>
        <w:pBdr>
          <w:top w:val="nil"/>
          <w:left w:val="nil"/>
          <w:bottom w:val="nil"/>
          <w:right w:val="nil"/>
          <w:between w:val="nil"/>
        </w:pBdr>
        <w:tabs>
          <w:tab w:val="left" w:pos="264"/>
        </w:tabs>
        <w:spacing w:line="480" w:lineRule="auto"/>
        <w:ind w:left="264" w:hanging="264"/>
        <w:rPr>
          <w:rPrChange w:id="1112" w:author="Giulia Moreni" w:date="2024-09-11T14:43:00Z">
            <w:rPr>
              <w:color w:val="000000"/>
            </w:rPr>
          </w:rPrChange>
        </w:rPr>
      </w:pPr>
      <w:r>
        <w:rPr>
          <w:rPrChange w:id="1113" w:author="Giulia Moreni" w:date="2024-09-11T14:43:00Z">
            <w:rPr>
              <w:color w:val="000000"/>
            </w:rPr>
          </w:rPrChange>
        </w:rPr>
        <w:t>46.</w:t>
      </w:r>
      <w:r>
        <w:rPr>
          <w:rPrChange w:id="1114" w:author="Giulia Moreni" w:date="2024-09-11T14:43:00Z">
            <w:rPr>
              <w:color w:val="000000"/>
            </w:rPr>
          </w:rPrChange>
        </w:rPr>
        <w:tab/>
        <w:t xml:space="preserve">Myers-Joseph, D., </w:t>
      </w:r>
      <w:proofErr w:type="spellStart"/>
      <w:r>
        <w:rPr>
          <w:rPrChange w:id="1115" w:author="Giulia Moreni" w:date="2024-09-11T14:43:00Z">
            <w:rPr>
              <w:color w:val="000000"/>
            </w:rPr>
          </w:rPrChange>
        </w:rPr>
        <w:t>Wilmes</w:t>
      </w:r>
      <w:proofErr w:type="spellEnd"/>
      <w:r>
        <w:rPr>
          <w:rPrChange w:id="1116" w:author="Giulia Moreni" w:date="2024-09-11T14:43:00Z">
            <w:rPr>
              <w:color w:val="000000"/>
            </w:rPr>
          </w:rPrChange>
        </w:rPr>
        <w:t xml:space="preserve">, K. A., Fernandez-Otero, M., </w:t>
      </w:r>
      <w:proofErr w:type="spellStart"/>
      <w:r>
        <w:rPr>
          <w:rPrChange w:id="1117" w:author="Giulia Moreni" w:date="2024-09-11T14:43:00Z">
            <w:rPr>
              <w:color w:val="000000"/>
            </w:rPr>
          </w:rPrChange>
        </w:rPr>
        <w:t>Clopath</w:t>
      </w:r>
      <w:proofErr w:type="spellEnd"/>
      <w:r>
        <w:rPr>
          <w:rPrChange w:id="1118" w:author="Giulia Moreni" w:date="2024-09-11T14:43:00Z">
            <w:rPr>
              <w:color w:val="000000"/>
            </w:rPr>
          </w:rPrChange>
        </w:rPr>
        <w:t xml:space="preserve">, C. &amp; Khan, A. G. Disinhibition by VIP interneurons is orthogonal to cross-modal attentional modulation in primary visual cortex. </w:t>
      </w:r>
      <w:r>
        <w:rPr>
          <w:rPrChange w:id="1119" w:author="Giulia Moreni" w:date="2024-09-11T14:43:00Z">
            <w:rPr>
              <w:i/>
              <w:color w:val="000000"/>
            </w:rPr>
          </w:rPrChange>
        </w:rPr>
        <w:t>Neuron</w:t>
      </w:r>
      <w:r>
        <w:rPr>
          <w:rPrChange w:id="1120" w:author="Giulia Moreni" w:date="2024-09-11T14:43:00Z">
            <w:rPr>
              <w:color w:val="000000"/>
            </w:rPr>
          </w:rPrChange>
        </w:rPr>
        <w:t xml:space="preserve"> </w:t>
      </w:r>
      <w:r>
        <w:rPr>
          <w:rPrChange w:id="1121" w:author="Giulia Moreni" w:date="2024-09-11T14:43:00Z">
            <w:rPr>
              <w:b/>
              <w:color w:val="000000"/>
            </w:rPr>
          </w:rPrChange>
        </w:rPr>
        <w:t>112</w:t>
      </w:r>
      <w:r>
        <w:rPr>
          <w:rPrChange w:id="1122" w:author="Giulia Moreni" w:date="2024-09-11T14:43:00Z">
            <w:rPr>
              <w:color w:val="000000"/>
            </w:rPr>
          </w:rPrChange>
        </w:rPr>
        <w:t>, 628-645.e7 (2024).</w:t>
      </w:r>
    </w:p>
    <w:p w14:paraId="02516833" w14:textId="77777777" w:rsidR="00B67A27" w:rsidRPr="00B67A27" w:rsidRDefault="00000000">
      <w:pPr>
        <w:pBdr>
          <w:top w:val="nil"/>
          <w:left w:val="nil"/>
          <w:bottom w:val="nil"/>
          <w:right w:val="nil"/>
          <w:between w:val="nil"/>
        </w:pBdr>
        <w:tabs>
          <w:tab w:val="left" w:pos="264"/>
        </w:tabs>
        <w:spacing w:line="480" w:lineRule="auto"/>
        <w:ind w:left="264" w:hanging="264"/>
        <w:rPr>
          <w:rPrChange w:id="1123" w:author="Giulia Moreni" w:date="2024-09-11T14:43:00Z">
            <w:rPr>
              <w:color w:val="000000"/>
            </w:rPr>
          </w:rPrChange>
        </w:rPr>
      </w:pPr>
      <w:r>
        <w:rPr>
          <w:rPrChange w:id="1124" w:author="Giulia Moreni" w:date="2024-09-11T14:43:00Z">
            <w:rPr>
              <w:color w:val="000000"/>
            </w:rPr>
          </w:rPrChange>
        </w:rPr>
        <w:lastRenderedPageBreak/>
        <w:t>47.</w:t>
      </w:r>
      <w:r>
        <w:rPr>
          <w:rPrChange w:id="1125" w:author="Giulia Moreni" w:date="2024-09-11T14:43:00Z">
            <w:rPr>
              <w:color w:val="000000"/>
            </w:rPr>
          </w:rPrChange>
        </w:rPr>
        <w:tab/>
      </w:r>
      <w:proofErr w:type="spellStart"/>
      <w:r>
        <w:rPr>
          <w:rPrChange w:id="1126" w:author="Giulia Moreni" w:date="2024-09-11T14:43:00Z">
            <w:rPr>
              <w:color w:val="000000"/>
            </w:rPr>
          </w:rPrChange>
        </w:rPr>
        <w:t>Pakan</w:t>
      </w:r>
      <w:proofErr w:type="spellEnd"/>
      <w:r>
        <w:rPr>
          <w:rPrChange w:id="1127" w:author="Giulia Moreni" w:date="2024-09-11T14:43:00Z">
            <w:rPr>
              <w:color w:val="000000"/>
            </w:rPr>
          </w:rPrChange>
        </w:rPr>
        <w:t xml:space="preserve">, J. M. </w:t>
      </w:r>
      <w:r>
        <w:rPr>
          <w:rPrChange w:id="1128" w:author="Giulia Moreni" w:date="2024-09-11T14:43:00Z">
            <w:rPr>
              <w:i/>
              <w:color w:val="000000"/>
            </w:rPr>
          </w:rPrChange>
        </w:rPr>
        <w:t>et al.</w:t>
      </w:r>
      <w:r>
        <w:rPr>
          <w:rPrChange w:id="1129" w:author="Giulia Moreni" w:date="2024-09-11T14:43:00Z">
            <w:rPr>
              <w:color w:val="000000"/>
            </w:rPr>
          </w:rPrChange>
        </w:rPr>
        <w:t xml:space="preserve"> </w:t>
      </w:r>
      <w:proofErr w:type="spellStart"/>
      <w:r>
        <w:rPr>
          <w:rPrChange w:id="1130" w:author="Giulia Moreni" w:date="2024-09-11T14:43:00Z">
            <w:rPr>
              <w:color w:val="000000"/>
            </w:rPr>
          </w:rPrChange>
        </w:rPr>
        <w:t>Behavioral</w:t>
      </w:r>
      <w:proofErr w:type="spellEnd"/>
      <w:r>
        <w:rPr>
          <w:rPrChange w:id="1131" w:author="Giulia Moreni" w:date="2024-09-11T14:43:00Z">
            <w:rPr>
              <w:color w:val="000000"/>
            </w:rPr>
          </w:rPrChange>
        </w:rPr>
        <w:t xml:space="preserve">-state modulation of inhibition is context-dependent and cell type specific in mouse visual cortex. </w:t>
      </w:r>
      <w:r>
        <w:rPr>
          <w:rPrChange w:id="1132" w:author="Giulia Moreni" w:date="2024-09-11T14:43:00Z">
            <w:rPr>
              <w:i/>
              <w:color w:val="000000"/>
            </w:rPr>
          </w:rPrChange>
        </w:rPr>
        <w:t>eLife</w:t>
      </w:r>
      <w:r>
        <w:rPr>
          <w:rPrChange w:id="1133" w:author="Giulia Moreni" w:date="2024-09-11T14:43:00Z">
            <w:rPr>
              <w:color w:val="000000"/>
            </w:rPr>
          </w:rPrChange>
        </w:rPr>
        <w:t xml:space="preserve"> </w:t>
      </w:r>
      <w:r>
        <w:rPr>
          <w:rPrChange w:id="1134" w:author="Giulia Moreni" w:date="2024-09-11T14:43:00Z">
            <w:rPr>
              <w:b/>
              <w:color w:val="000000"/>
            </w:rPr>
          </w:rPrChange>
        </w:rPr>
        <w:t>5</w:t>
      </w:r>
      <w:r>
        <w:rPr>
          <w:rPrChange w:id="1135" w:author="Giulia Moreni" w:date="2024-09-11T14:43:00Z">
            <w:rPr>
              <w:color w:val="000000"/>
            </w:rPr>
          </w:rPrChange>
        </w:rPr>
        <w:t>, e14985 (2016).</w:t>
      </w:r>
    </w:p>
    <w:p w14:paraId="081729D3" w14:textId="77777777" w:rsidR="00B67A27" w:rsidRPr="00B67A27" w:rsidRDefault="00000000">
      <w:pPr>
        <w:pBdr>
          <w:top w:val="nil"/>
          <w:left w:val="nil"/>
          <w:bottom w:val="nil"/>
          <w:right w:val="nil"/>
          <w:between w:val="nil"/>
        </w:pBdr>
        <w:tabs>
          <w:tab w:val="left" w:pos="264"/>
        </w:tabs>
        <w:spacing w:line="480" w:lineRule="auto"/>
        <w:ind w:left="264" w:hanging="264"/>
        <w:rPr>
          <w:rPrChange w:id="1136" w:author="Giulia Moreni" w:date="2024-09-11T14:43:00Z">
            <w:rPr>
              <w:color w:val="000000"/>
            </w:rPr>
          </w:rPrChange>
        </w:rPr>
      </w:pPr>
      <w:r>
        <w:rPr>
          <w:rPrChange w:id="1137" w:author="Giulia Moreni" w:date="2024-09-11T14:43:00Z">
            <w:rPr>
              <w:color w:val="000000"/>
            </w:rPr>
          </w:rPrChange>
        </w:rPr>
        <w:t>48.</w:t>
      </w:r>
      <w:r>
        <w:rPr>
          <w:rPrChange w:id="1138" w:author="Giulia Moreni" w:date="2024-09-11T14:43:00Z">
            <w:rPr>
              <w:color w:val="000000"/>
            </w:rPr>
          </w:rPrChange>
        </w:rPr>
        <w:tab/>
      </w:r>
      <w:proofErr w:type="spellStart"/>
      <w:r>
        <w:rPr>
          <w:rPrChange w:id="1139" w:author="Giulia Moreni" w:date="2024-09-11T14:43:00Z">
            <w:rPr>
              <w:color w:val="000000"/>
            </w:rPr>
          </w:rPrChange>
        </w:rPr>
        <w:t>Dipoppa</w:t>
      </w:r>
      <w:proofErr w:type="spellEnd"/>
      <w:r>
        <w:rPr>
          <w:rPrChange w:id="1140" w:author="Giulia Moreni" w:date="2024-09-11T14:43:00Z">
            <w:rPr>
              <w:color w:val="000000"/>
            </w:rPr>
          </w:rPrChange>
        </w:rPr>
        <w:t xml:space="preserve">, M. </w:t>
      </w:r>
      <w:r>
        <w:rPr>
          <w:rPrChange w:id="1141" w:author="Giulia Moreni" w:date="2024-09-11T14:43:00Z">
            <w:rPr>
              <w:i/>
              <w:color w:val="000000"/>
            </w:rPr>
          </w:rPrChange>
        </w:rPr>
        <w:t>et al.</w:t>
      </w:r>
      <w:r>
        <w:rPr>
          <w:rPrChange w:id="1142" w:author="Giulia Moreni" w:date="2024-09-11T14:43:00Z">
            <w:rPr>
              <w:color w:val="000000"/>
            </w:rPr>
          </w:rPrChange>
        </w:rPr>
        <w:t xml:space="preserve"> Vision and Locomotion Shape the Interactions between Neuron Types in Mouse Visual Cortex. </w:t>
      </w:r>
      <w:r>
        <w:rPr>
          <w:rPrChange w:id="1143" w:author="Giulia Moreni" w:date="2024-09-11T14:43:00Z">
            <w:rPr>
              <w:i/>
              <w:color w:val="000000"/>
            </w:rPr>
          </w:rPrChange>
        </w:rPr>
        <w:t>Neuron</w:t>
      </w:r>
      <w:r>
        <w:rPr>
          <w:rPrChange w:id="1144" w:author="Giulia Moreni" w:date="2024-09-11T14:43:00Z">
            <w:rPr>
              <w:color w:val="000000"/>
            </w:rPr>
          </w:rPrChange>
        </w:rPr>
        <w:t xml:space="preserve"> </w:t>
      </w:r>
      <w:r>
        <w:rPr>
          <w:rPrChange w:id="1145" w:author="Giulia Moreni" w:date="2024-09-11T14:43:00Z">
            <w:rPr>
              <w:b/>
              <w:color w:val="000000"/>
            </w:rPr>
          </w:rPrChange>
        </w:rPr>
        <w:t>98</w:t>
      </w:r>
      <w:r>
        <w:rPr>
          <w:rPrChange w:id="1146" w:author="Giulia Moreni" w:date="2024-09-11T14:43:00Z">
            <w:rPr>
              <w:color w:val="000000"/>
            </w:rPr>
          </w:rPrChange>
        </w:rPr>
        <w:t>, 602-615.e8 (2018).</w:t>
      </w:r>
    </w:p>
    <w:p w14:paraId="7BAC2718" w14:textId="77777777" w:rsidR="00B67A27" w:rsidRPr="00B67A27" w:rsidRDefault="00000000">
      <w:pPr>
        <w:pBdr>
          <w:top w:val="nil"/>
          <w:left w:val="nil"/>
          <w:bottom w:val="nil"/>
          <w:right w:val="nil"/>
          <w:between w:val="nil"/>
        </w:pBdr>
        <w:tabs>
          <w:tab w:val="left" w:pos="264"/>
        </w:tabs>
        <w:spacing w:line="480" w:lineRule="auto"/>
        <w:ind w:left="264" w:hanging="264"/>
        <w:rPr>
          <w:rPrChange w:id="1147" w:author="Giulia Moreni" w:date="2024-09-11T14:43:00Z">
            <w:rPr>
              <w:color w:val="000000"/>
            </w:rPr>
          </w:rPrChange>
        </w:rPr>
      </w:pPr>
      <w:r>
        <w:rPr>
          <w:rPrChange w:id="1148" w:author="Giulia Moreni" w:date="2024-09-11T14:43:00Z">
            <w:rPr>
              <w:color w:val="000000"/>
            </w:rPr>
          </w:rPrChange>
        </w:rPr>
        <w:t>49.</w:t>
      </w:r>
      <w:r>
        <w:rPr>
          <w:rPrChange w:id="1149" w:author="Giulia Moreni" w:date="2024-09-11T14:43:00Z">
            <w:rPr>
              <w:color w:val="000000"/>
            </w:rPr>
          </w:rPrChange>
        </w:rPr>
        <w:tab/>
      </w:r>
      <w:proofErr w:type="spellStart"/>
      <w:r>
        <w:rPr>
          <w:rPrChange w:id="1150" w:author="Giulia Moreni" w:date="2024-09-11T14:43:00Z">
            <w:rPr>
              <w:color w:val="000000"/>
            </w:rPr>
          </w:rPrChange>
        </w:rPr>
        <w:t>oude</w:t>
      </w:r>
      <w:proofErr w:type="spellEnd"/>
      <w:r>
        <w:rPr>
          <w:rPrChange w:id="1151" w:author="Giulia Moreni" w:date="2024-09-11T14:43:00Z">
            <w:rPr>
              <w:color w:val="000000"/>
            </w:rPr>
          </w:rPrChange>
        </w:rPr>
        <w:t xml:space="preserve"> </w:t>
      </w:r>
      <w:proofErr w:type="spellStart"/>
      <w:r>
        <w:rPr>
          <w:rPrChange w:id="1152" w:author="Giulia Moreni" w:date="2024-09-11T14:43:00Z">
            <w:rPr>
              <w:color w:val="000000"/>
            </w:rPr>
          </w:rPrChange>
        </w:rPr>
        <w:t>Lohuis</w:t>
      </w:r>
      <w:proofErr w:type="spellEnd"/>
      <w:r>
        <w:rPr>
          <w:rPrChange w:id="1153" w:author="Giulia Moreni" w:date="2024-09-11T14:43:00Z">
            <w:rPr>
              <w:color w:val="000000"/>
            </w:rPr>
          </w:rPrChange>
        </w:rPr>
        <w:t xml:space="preserve">, M., </w:t>
      </w:r>
      <w:proofErr w:type="spellStart"/>
      <w:r>
        <w:rPr>
          <w:rPrChange w:id="1154" w:author="Giulia Moreni" w:date="2024-09-11T14:43:00Z">
            <w:rPr>
              <w:color w:val="000000"/>
            </w:rPr>
          </w:rPrChange>
        </w:rPr>
        <w:t>Cerván</w:t>
      </w:r>
      <w:proofErr w:type="spellEnd"/>
      <w:r>
        <w:rPr>
          <w:rPrChange w:id="1155" w:author="Giulia Moreni" w:date="2024-09-11T14:43:00Z">
            <w:rPr>
              <w:color w:val="000000"/>
            </w:rPr>
          </w:rPrChange>
        </w:rPr>
        <w:t xml:space="preserve">, A., </w:t>
      </w:r>
      <w:proofErr w:type="spellStart"/>
      <w:r>
        <w:rPr>
          <w:rPrChange w:id="1156" w:author="Giulia Moreni" w:date="2024-09-11T14:43:00Z">
            <w:rPr>
              <w:color w:val="000000"/>
            </w:rPr>
          </w:rPrChange>
        </w:rPr>
        <w:t>Pennartz</w:t>
      </w:r>
      <w:proofErr w:type="spellEnd"/>
      <w:r>
        <w:rPr>
          <w:rPrChange w:id="1157" w:author="Giulia Moreni" w:date="2024-09-11T14:43:00Z">
            <w:rPr>
              <w:color w:val="000000"/>
            </w:rPr>
          </w:rPrChange>
        </w:rPr>
        <w:t xml:space="preserve">, C. &amp; </w:t>
      </w:r>
      <w:proofErr w:type="spellStart"/>
      <w:r>
        <w:rPr>
          <w:rPrChange w:id="1158" w:author="Giulia Moreni" w:date="2024-09-11T14:43:00Z">
            <w:rPr>
              <w:color w:val="000000"/>
            </w:rPr>
          </w:rPrChange>
        </w:rPr>
        <w:t>Olcese</w:t>
      </w:r>
      <w:proofErr w:type="spellEnd"/>
      <w:r>
        <w:rPr>
          <w:rPrChange w:id="1159" w:author="Giulia Moreni" w:date="2024-09-11T14:43:00Z">
            <w:rPr>
              <w:color w:val="000000"/>
            </w:rPr>
          </w:rPrChange>
        </w:rPr>
        <w:t xml:space="preserve">, U. Higher Order Visual Areas Enhance Stimulus Responsiveness in Mouse Primary Visual Cortex. </w:t>
      </w:r>
      <w:proofErr w:type="spellStart"/>
      <w:r>
        <w:rPr>
          <w:rPrChange w:id="1160" w:author="Giulia Moreni" w:date="2024-09-11T14:43:00Z">
            <w:rPr>
              <w:i/>
              <w:color w:val="000000"/>
            </w:rPr>
          </w:rPrChange>
        </w:rPr>
        <w:t>Cereb</w:t>
      </w:r>
      <w:proofErr w:type="spellEnd"/>
      <w:r>
        <w:rPr>
          <w:rPrChange w:id="1161" w:author="Giulia Moreni" w:date="2024-09-11T14:43:00Z">
            <w:rPr>
              <w:i/>
              <w:color w:val="000000"/>
            </w:rPr>
          </w:rPrChange>
        </w:rPr>
        <w:t>. Cortex</w:t>
      </w:r>
      <w:r>
        <w:rPr>
          <w:rPrChange w:id="1162" w:author="Giulia Moreni" w:date="2024-09-11T14:43:00Z">
            <w:rPr>
              <w:color w:val="000000"/>
            </w:rPr>
          </w:rPrChange>
        </w:rPr>
        <w:t xml:space="preserve"> </w:t>
      </w:r>
      <w:r>
        <w:rPr>
          <w:rPrChange w:id="1163" w:author="Giulia Moreni" w:date="2024-09-11T14:43:00Z">
            <w:rPr>
              <w:b/>
              <w:color w:val="000000"/>
            </w:rPr>
          </w:rPrChange>
        </w:rPr>
        <w:t>32</w:t>
      </w:r>
      <w:r>
        <w:rPr>
          <w:rPrChange w:id="1164" w:author="Giulia Moreni" w:date="2024-09-11T14:43:00Z">
            <w:rPr>
              <w:color w:val="000000"/>
            </w:rPr>
          </w:rPrChange>
        </w:rPr>
        <w:t>, (2021).</w:t>
      </w:r>
    </w:p>
    <w:p w14:paraId="1664B155" w14:textId="77777777" w:rsidR="00B67A27" w:rsidRPr="00B67A27" w:rsidRDefault="00000000">
      <w:pPr>
        <w:pBdr>
          <w:top w:val="nil"/>
          <w:left w:val="nil"/>
          <w:bottom w:val="nil"/>
          <w:right w:val="nil"/>
          <w:between w:val="nil"/>
        </w:pBdr>
        <w:tabs>
          <w:tab w:val="left" w:pos="264"/>
        </w:tabs>
        <w:spacing w:line="480" w:lineRule="auto"/>
        <w:ind w:left="264" w:hanging="264"/>
        <w:rPr>
          <w:rPrChange w:id="1165" w:author="Giulia Moreni" w:date="2024-09-11T14:43:00Z">
            <w:rPr>
              <w:color w:val="000000"/>
            </w:rPr>
          </w:rPrChange>
        </w:rPr>
      </w:pPr>
      <w:r>
        <w:rPr>
          <w:rPrChange w:id="1166" w:author="Giulia Moreni" w:date="2024-09-11T14:43:00Z">
            <w:rPr>
              <w:color w:val="000000"/>
            </w:rPr>
          </w:rPrChange>
        </w:rPr>
        <w:t>50.</w:t>
      </w:r>
      <w:r>
        <w:rPr>
          <w:rPrChange w:id="1167" w:author="Giulia Moreni" w:date="2024-09-11T14:43:00Z">
            <w:rPr>
              <w:color w:val="000000"/>
            </w:rPr>
          </w:rPrChange>
        </w:rPr>
        <w:tab/>
      </w:r>
      <w:proofErr w:type="spellStart"/>
      <w:r>
        <w:rPr>
          <w:rPrChange w:id="1168" w:author="Giulia Moreni" w:date="2024-09-11T14:43:00Z">
            <w:rPr>
              <w:color w:val="000000"/>
            </w:rPr>
          </w:rPrChange>
        </w:rPr>
        <w:t>Tiesinga</w:t>
      </w:r>
      <w:proofErr w:type="spellEnd"/>
      <w:r>
        <w:rPr>
          <w:rPrChange w:id="1169" w:author="Giulia Moreni" w:date="2024-09-11T14:43:00Z">
            <w:rPr>
              <w:color w:val="000000"/>
            </w:rPr>
          </w:rPrChange>
        </w:rPr>
        <w:t xml:space="preserve">, P. &amp; </w:t>
      </w:r>
      <w:proofErr w:type="spellStart"/>
      <w:r>
        <w:rPr>
          <w:rPrChange w:id="1170" w:author="Giulia Moreni" w:date="2024-09-11T14:43:00Z">
            <w:rPr>
              <w:color w:val="000000"/>
            </w:rPr>
          </w:rPrChange>
        </w:rPr>
        <w:t>Sejnowski</w:t>
      </w:r>
      <w:proofErr w:type="spellEnd"/>
      <w:r>
        <w:rPr>
          <w:rPrChange w:id="1171" w:author="Giulia Moreni" w:date="2024-09-11T14:43:00Z">
            <w:rPr>
              <w:color w:val="000000"/>
            </w:rPr>
          </w:rPrChange>
        </w:rPr>
        <w:t xml:space="preserve">, T. J. Cortical Enlightenment: Are Attentional Gamma Oscillations Driven by ING or PING? </w:t>
      </w:r>
      <w:r>
        <w:rPr>
          <w:rPrChange w:id="1172" w:author="Giulia Moreni" w:date="2024-09-11T14:43:00Z">
            <w:rPr>
              <w:i/>
              <w:color w:val="000000"/>
            </w:rPr>
          </w:rPrChange>
        </w:rPr>
        <w:t>Neuron</w:t>
      </w:r>
      <w:r>
        <w:rPr>
          <w:rPrChange w:id="1173" w:author="Giulia Moreni" w:date="2024-09-11T14:43:00Z">
            <w:rPr>
              <w:color w:val="000000"/>
            </w:rPr>
          </w:rPrChange>
        </w:rPr>
        <w:t xml:space="preserve"> </w:t>
      </w:r>
      <w:r>
        <w:rPr>
          <w:rPrChange w:id="1174" w:author="Giulia Moreni" w:date="2024-09-11T14:43:00Z">
            <w:rPr>
              <w:b/>
              <w:color w:val="000000"/>
            </w:rPr>
          </w:rPrChange>
        </w:rPr>
        <w:t>63</w:t>
      </w:r>
      <w:r>
        <w:rPr>
          <w:rPrChange w:id="1175" w:author="Giulia Moreni" w:date="2024-09-11T14:43:00Z">
            <w:rPr>
              <w:color w:val="000000"/>
            </w:rPr>
          </w:rPrChange>
        </w:rPr>
        <w:t>, 727–732 (2009).</w:t>
      </w:r>
    </w:p>
    <w:p w14:paraId="2FF3CA8B" w14:textId="77777777" w:rsidR="00B67A27" w:rsidRPr="00B67A27" w:rsidRDefault="00000000">
      <w:pPr>
        <w:pBdr>
          <w:top w:val="nil"/>
          <w:left w:val="nil"/>
          <w:bottom w:val="nil"/>
          <w:right w:val="nil"/>
          <w:between w:val="nil"/>
        </w:pBdr>
        <w:tabs>
          <w:tab w:val="left" w:pos="264"/>
        </w:tabs>
        <w:spacing w:line="480" w:lineRule="auto"/>
        <w:ind w:left="264" w:hanging="264"/>
        <w:rPr>
          <w:rPrChange w:id="1176" w:author="Giulia Moreni" w:date="2024-09-11T14:43:00Z">
            <w:rPr>
              <w:color w:val="000000"/>
            </w:rPr>
          </w:rPrChange>
        </w:rPr>
      </w:pPr>
      <w:r>
        <w:rPr>
          <w:rPrChange w:id="1177" w:author="Giulia Moreni" w:date="2024-09-11T14:43:00Z">
            <w:rPr>
              <w:color w:val="000000"/>
            </w:rPr>
          </w:rPrChange>
        </w:rPr>
        <w:t>51.</w:t>
      </w:r>
      <w:r>
        <w:rPr>
          <w:rPrChange w:id="1178" w:author="Giulia Moreni" w:date="2024-09-11T14:43:00Z">
            <w:rPr>
              <w:color w:val="000000"/>
            </w:rPr>
          </w:rPrChange>
        </w:rPr>
        <w:tab/>
      </w:r>
      <w:proofErr w:type="spellStart"/>
      <w:r>
        <w:rPr>
          <w:rPrChange w:id="1179" w:author="Giulia Moreni" w:date="2024-09-11T14:43:00Z">
            <w:rPr>
              <w:color w:val="000000"/>
            </w:rPr>
          </w:rPrChange>
        </w:rPr>
        <w:t>Renart</w:t>
      </w:r>
      <w:proofErr w:type="spellEnd"/>
      <w:r>
        <w:rPr>
          <w:rPrChange w:id="1180" w:author="Giulia Moreni" w:date="2024-09-11T14:43:00Z">
            <w:rPr>
              <w:color w:val="000000"/>
            </w:rPr>
          </w:rPrChange>
        </w:rPr>
        <w:t xml:space="preserve">, A. The Asynchronous State in Cortical Circuits. </w:t>
      </w:r>
      <w:r>
        <w:rPr>
          <w:rPrChange w:id="1181" w:author="Giulia Moreni" w:date="2024-09-11T14:43:00Z">
            <w:rPr>
              <w:i/>
              <w:color w:val="000000"/>
            </w:rPr>
          </w:rPrChange>
        </w:rPr>
        <w:t>Science</w:t>
      </w:r>
      <w:r>
        <w:rPr>
          <w:rPrChange w:id="1182" w:author="Giulia Moreni" w:date="2024-09-11T14:43:00Z">
            <w:rPr>
              <w:color w:val="000000"/>
            </w:rPr>
          </w:rPrChange>
        </w:rPr>
        <w:t xml:space="preserve"> </w:t>
      </w:r>
      <w:r>
        <w:rPr>
          <w:rPrChange w:id="1183" w:author="Giulia Moreni" w:date="2024-09-11T14:43:00Z">
            <w:rPr>
              <w:b/>
              <w:color w:val="000000"/>
            </w:rPr>
          </w:rPrChange>
        </w:rPr>
        <w:t>327</w:t>
      </w:r>
      <w:r>
        <w:rPr>
          <w:rPrChange w:id="1184" w:author="Giulia Moreni" w:date="2024-09-11T14:43:00Z">
            <w:rPr>
              <w:color w:val="000000"/>
            </w:rPr>
          </w:rPrChange>
        </w:rPr>
        <w:t>, 587–590 (2010).</w:t>
      </w:r>
    </w:p>
    <w:p w14:paraId="36AE06F8" w14:textId="77777777" w:rsidR="00B67A27" w:rsidRPr="00B67A27" w:rsidRDefault="00000000">
      <w:pPr>
        <w:pBdr>
          <w:top w:val="nil"/>
          <w:left w:val="nil"/>
          <w:bottom w:val="nil"/>
          <w:right w:val="nil"/>
          <w:between w:val="nil"/>
        </w:pBdr>
        <w:tabs>
          <w:tab w:val="left" w:pos="264"/>
        </w:tabs>
        <w:spacing w:line="480" w:lineRule="auto"/>
        <w:ind w:left="264" w:hanging="264"/>
        <w:rPr>
          <w:rPrChange w:id="1185" w:author="Giulia Moreni" w:date="2024-09-11T14:43:00Z">
            <w:rPr>
              <w:color w:val="000000"/>
            </w:rPr>
          </w:rPrChange>
        </w:rPr>
      </w:pPr>
      <w:r>
        <w:rPr>
          <w:rPrChange w:id="1186" w:author="Giulia Moreni" w:date="2024-09-11T14:43:00Z">
            <w:rPr>
              <w:color w:val="000000"/>
            </w:rPr>
          </w:rPrChange>
        </w:rPr>
        <w:t>52.</w:t>
      </w:r>
      <w:r>
        <w:rPr>
          <w:rPrChange w:id="1187" w:author="Giulia Moreni" w:date="2024-09-11T14:43:00Z">
            <w:rPr>
              <w:color w:val="000000"/>
            </w:rPr>
          </w:rPrChange>
        </w:rPr>
        <w:tab/>
        <w:t xml:space="preserve">Zhang, Y. </w:t>
      </w:r>
      <w:r>
        <w:rPr>
          <w:rPrChange w:id="1188" w:author="Giulia Moreni" w:date="2024-09-11T14:43:00Z">
            <w:rPr>
              <w:i/>
              <w:color w:val="000000"/>
            </w:rPr>
          </w:rPrChange>
        </w:rPr>
        <w:t>et al.</w:t>
      </w:r>
      <w:r>
        <w:rPr>
          <w:rPrChange w:id="1189" w:author="Giulia Moreni" w:date="2024-09-11T14:43:00Z">
            <w:rPr>
              <w:color w:val="000000"/>
            </w:rPr>
          </w:rPrChange>
        </w:rPr>
        <w:t xml:space="preserve"> Disrupted </w:t>
      </w:r>
      <w:proofErr w:type="spellStart"/>
      <w:r>
        <w:rPr>
          <w:rPrChange w:id="1190" w:author="Giulia Moreni" w:date="2024-09-11T14:43:00Z">
            <w:rPr>
              <w:color w:val="000000"/>
            </w:rPr>
          </w:rPrChange>
        </w:rPr>
        <w:t>thalamo</w:t>
      </w:r>
      <w:proofErr w:type="spellEnd"/>
      <w:r>
        <w:rPr>
          <w:rPrChange w:id="1191" w:author="Giulia Moreni" w:date="2024-09-11T14:43:00Z">
            <w:rPr>
              <w:color w:val="000000"/>
            </w:rPr>
          </w:rPrChange>
        </w:rPr>
        <w:t xml:space="preserve">-cortical connectivity in schizophrenia: A morphometric correlation analysis. </w:t>
      </w:r>
      <w:proofErr w:type="spellStart"/>
      <w:r>
        <w:rPr>
          <w:rPrChange w:id="1192" w:author="Giulia Moreni" w:date="2024-09-11T14:43:00Z">
            <w:rPr>
              <w:i/>
              <w:color w:val="000000"/>
            </w:rPr>
          </w:rPrChange>
        </w:rPr>
        <w:t>Schizophr</w:t>
      </w:r>
      <w:proofErr w:type="spellEnd"/>
      <w:r>
        <w:rPr>
          <w:rPrChange w:id="1193" w:author="Giulia Moreni" w:date="2024-09-11T14:43:00Z">
            <w:rPr>
              <w:i/>
              <w:color w:val="000000"/>
            </w:rPr>
          </w:rPrChange>
        </w:rPr>
        <w:t>. Res.</w:t>
      </w:r>
      <w:r>
        <w:rPr>
          <w:rPrChange w:id="1194" w:author="Giulia Moreni" w:date="2024-09-11T14:43:00Z">
            <w:rPr>
              <w:color w:val="000000"/>
            </w:rPr>
          </w:rPrChange>
        </w:rPr>
        <w:t xml:space="preserve"> </w:t>
      </w:r>
      <w:r>
        <w:rPr>
          <w:rPrChange w:id="1195" w:author="Giulia Moreni" w:date="2024-09-11T14:43:00Z">
            <w:rPr>
              <w:b/>
              <w:color w:val="000000"/>
            </w:rPr>
          </w:rPrChange>
        </w:rPr>
        <w:t>153</w:t>
      </w:r>
      <w:r>
        <w:rPr>
          <w:rPrChange w:id="1196" w:author="Giulia Moreni" w:date="2024-09-11T14:43:00Z">
            <w:rPr>
              <w:color w:val="000000"/>
            </w:rPr>
          </w:rPrChange>
        </w:rPr>
        <w:t>, 129–135 (2014).</w:t>
      </w:r>
    </w:p>
    <w:p w14:paraId="4D4E3514" w14:textId="77777777" w:rsidR="00B67A27" w:rsidRPr="00B67A27" w:rsidRDefault="00000000">
      <w:pPr>
        <w:pBdr>
          <w:top w:val="nil"/>
          <w:left w:val="nil"/>
          <w:bottom w:val="nil"/>
          <w:right w:val="nil"/>
          <w:between w:val="nil"/>
        </w:pBdr>
        <w:tabs>
          <w:tab w:val="left" w:pos="264"/>
        </w:tabs>
        <w:spacing w:line="480" w:lineRule="auto"/>
        <w:ind w:left="264" w:hanging="264"/>
        <w:rPr>
          <w:rPrChange w:id="1197" w:author="Giulia Moreni" w:date="2024-09-11T14:43:00Z">
            <w:rPr>
              <w:color w:val="000000"/>
            </w:rPr>
          </w:rPrChange>
        </w:rPr>
      </w:pPr>
      <w:r>
        <w:rPr>
          <w:rPrChange w:id="1198" w:author="Giulia Moreni" w:date="2024-09-11T14:43:00Z">
            <w:rPr>
              <w:color w:val="000000"/>
            </w:rPr>
          </w:rPrChange>
        </w:rPr>
        <w:t>53.</w:t>
      </w:r>
      <w:r>
        <w:rPr>
          <w:rPrChange w:id="1199" w:author="Giulia Moreni" w:date="2024-09-11T14:43:00Z">
            <w:rPr>
              <w:color w:val="000000"/>
            </w:rPr>
          </w:rPrChange>
        </w:rPr>
        <w:tab/>
        <w:t xml:space="preserve">Suzuki, M., </w:t>
      </w:r>
      <w:proofErr w:type="spellStart"/>
      <w:r>
        <w:rPr>
          <w:rPrChange w:id="1200" w:author="Giulia Moreni" w:date="2024-09-11T14:43:00Z">
            <w:rPr>
              <w:color w:val="000000"/>
            </w:rPr>
          </w:rPrChange>
        </w:rPr>
        <w:t>Pennartz</w:t>
      </w:r>
      <w:proofErr w:type="spellEnd"/>
      <w:r>
        <w:rPr>
          <w:rPrChange w:id="1201" w:author="Giulia Moreni" w:date="2024-09-11T14:43:00Z">
            <w:rPr>
              <w:color w:val="000000"/>
            </w:rPr>
          </w:rPrChange>
        </w:rPr>
        <w:t xml:space="preserve">, C. M. A. &amp; Aru, J. How deep is the brain? The shallow brain hypothesis. </w:t>
      </w:r>
      <w:r>
        <w:rPr>
          <w:rPrChange w:id="1202" w:author="Giulia Moreni" w:date="2024-09-11T14:43:00Z">
            <w:rPr>
              <w:i/>
              <w:color w:val="000000"/>
            </w:rPr>
          </w:rPrChange>
        </w:rPr>
        <w:t xml:space="preserve">Nat. Rev. </w:t>
      </w:r>
      <w:proofErr w:type="spellStart"/>
      <w:r>
        <w:rPr>
          <w:rPrChange w:id="1203" w:author="Giulia Moreni" w:date="2024-09-11T14:43:00Z">
            <w:rPr>
              <w:i/>
              <w:color w:val="000000"/>
            </w:rPr>
          </w:rPrChange>
        </w:rPr>
        <w:t>Neurosci</w:t>
      </w:r>
      <w:proofErr w:type="spellEnd"/>
      <w:r>
        <w:rPr>
          <w:rPrChange w:id="1204" w:author="Giulia Moreni" w:date="2024-09-11T14:43:00Z">
            <w:rPr>
              <w:i/>
              <w:color w:val="000000"/>
            </w:rPr>
          </w:rPrChange>
        </w:rPr>
        <w:t>.</w:t>
      </w:r>
      <w:r>
        <w:rPr>
          <w:rPrChange w:id="1205" w:author="Giulia Moreni" w:date="2024-09-11T14:43:00Z">
            <w:rPr>
              <w:color w:val="000000"/>
            </w:rPr>
          </w:rPrChange>
        </w:rPr>
        <w:t xml:space="preserve"> </w:t>
      </w:r>
      <w:r>
        <w:rPr>
          <w:rPrChange w:id="1206" w:author="Giulia Moreni" w:date="2024-09-11T14:43:00Z">
            <w:rPr>
              <w:b/>
              <w:color w:val="000000"/>
            </w:rPr>
          </w:rPrChange>
        </w:rPr>
        <w:t>24</w:t>
      </w:r>
      <w:r>
        <w:rPr>
          <w:rPrChange w:id="1207" w:author="Giulia Moreni" w:date="2024-09-11T14:43:00Z">
            <w:rPr>
              <w:color w:val="000000"/>
            </w:rPr>
          </w:rPrChange>
        </w:rPr>
        <w:t>, 778–791 (2023).</w:t>
      </w:r>
    </w:p>
    <w:p w14:paraId="4C572A10" w14:textId="77777777" w:rsidR="00B67A27" w:rsidRPr="00B67A27" w:rsidRDefault="00000000">
      <w:pPr>
        <w:pBdr>
          <w:top w:val="nil"/>
          <w:left w:val="nil"/>
          <w:bottom w:val="nil"/>
          <w:right w:val="nil"/>
          <w:between w:val="nil"/>
        </w:pBdr>
        <w:tabs>
          <w:tab w:val="left" w:pos="264"/>
        </w:tabs>
        <w:spacing w:line="480" w:lineRule="auto"/>
        <w:ind w:left="264" w:hanging="264"/>
        <w:rPr>
          <w:rPrChange w:id="1208" w:author="Giulia Moreni" w:date="2024-09-11T14:43:00Z">
            <w:rPr>
              <w:color w:val="000000"/>
            </w:rPr>
          </w:rPrChange>
        </w:rPr>
      </w:pPr>
      <w:r>
        <w:rPr>
          <w:rPrChange w:id="1209" w:author="Giulia Moreni" w:date="2024-09-11T14:43:00Z">
            <w:rPr>
              <w:color w:val="000000"/>
            </w:rPr>
          </w:rPrChange>
        </w:rPr>
        <w:t>54.</w:t>
      </w:r>
      <w:r>
        <w:rPr>
          <w:rPrChange w:id="1210" w:author="Giulia Moreni" w:date="2024-09-11T14:43:00Z">
            <w:rPr>
              <w:color w:val="000000"/>
            </w:rPr>
          </w:rPrChange>
        </w:rPr>
        <w:tab/>
        <w:t xml:space="preserve">Lee, K., Dora, S., Mejias, J. F., </w:t>
      </w:r>
      <w:proofErr w:type="spellStart"/>
      <w:r>
        <w:rPr>
          <w:rPrChange w:id="1211" w:author="Giulia Moreni" w:date="2024-09-11T14:43:00Z">
            <w:rPr>
              <w:color w:val="000000"/>
            </w:rPr>
          </w:rPrChange>
        </w:rPr>
        <w:t>Bohte</w:t>
      </w:r>
      <w:proofErr w:type="spellEnd"/>
      <w:r>
        <w:rPr>
          <w:rPrChange w:id="1212" w:author="Giulia Moreni" w:date="2024-09-11T14:43:00Z">
            <w:rPr>
              <w:color w:val="000000"/>
            </w:rPr>
          </w:rPrChange>
        </w:rPr>
        <w:t xml:space="preserve">, S. M. &amp; </w:t>
      </w:r>
      <w:proofErr w:type="spellStart"/>
      <w:r>
        <w:rPr>
          <w:rPrChange w:id="1213" w:author="Giulia Moreni" w:date="2024-09-11T14:43:00Z">
            <w:rPr>
              <w:color w:val="000000"/>
            </w:rPr>
          </w:rPrChange>
        </w:rPr>
        <w:t>Pennartz</w:t>
      </w:r>
      <w:proofErr w:type="spellEnd"/>
      <w:r>
        <w:rPr>
          <w:rPrChange w:id="1214" w:author="Giulia Moreni" w:date="2024-09-11T14:43:00Z">
            <w:rPr>
              <w:color w:val="000000"/>
            </w:rPr>
          </w:rPrChange>
        </w:rPr>
        <w:t xml:space="preserve">, C. M. A. Predictive coding with spiking neurons and feedforward gist signalling. </w:t>
      </w:r>
      <w:r>
        <w:rPr>
          <w:rPrChange w:id="1215" w:author="Giulia Moreni" w:date="2024-09-11T14:43:00Z">
            <w:rPr>
              <w:i/>
              <w:color w:val="000000"/>
            </w:rPr>
          </w:rPrChange>
        </w:rPr>
        <w:t xml:space="preserve">Front. </w:t>
      </w:r>
      <w:proofErr w:type="spellStart"/>
      <w:r>
        <w:rPr>
          <w:rPrChange w:id="1216" w:author="Giulia Moreni" w:date="2024-09-11T14:43:00Z">
            <w:rPr>
              <w:i/>
              <w:color w:val="000000"/>
            </w:rPr>
          </w:rPrChange>
        </w:rPr>
        <w:t>Comput</w:t>
      </w:r>
      <w:proofErr w:type="spellEnd"/>
      <w:r>
        <w:rPr>
          <w:rPrChange w:id="1217" w:author="Giulia Moreni" w:date="2024-09-11T14:43:00Z">
            <w:rPr>
              <w:i/>
              <w:color w:val="000000"/>
            </w:rPr>
          </w:rPrChange>
        </w:rPr>
        <w:t xml:space="preserve">. </w:t>
      </w:r>
      <w:proofErr w:type="spellStart"/>
      <w:r>
        <w:rPr>
          <w:rPrChange w:id="1218" w:author="Giulia Moreni" w:date="2024-09-11T14:43:00Z">
            <w:rPr>
              <w:i/>
              <w:color w:val="000000"/>
            </w:rPr>
          </w:rPrChange>
        </w:rPr>
        <w:t>Neurosci</w:t>
      </w:r>
      <w:proofErr w:type="spellEnd"/>
      <w:r>
        <w:rPr>
          <w:rPrChange w:id="1219" w:author="Giulia Moreni" w:date="2024-09-11T14:43:00Z">
            <w:rPr>
              <w:i/>
              <w:color w:val="000000"/>
            </w:rPr>
          </w:rPrChange>
        </w:rPr>
        <w:t>.</w:t>
      </w:r>
      <w:r>
        <w:rPr>
          <w:rPrChange w:id="1220" w:author="Giulia Moreni" w:date="2024-09-11T14:43:00Z">
            <w:rPr>
              <w:color w:val="000000"/>
            </w:rPr>
          </w:rPrChange>
        </w:rPr>
        <w:t xml:space="preserve"> </w:t>
      </w:r>
      <w:r>
        <w:rPr>
          <w:rPrChange w:id="1221" w:author="Giulia Moreni" w:date="2024-09-11T14:43:00Z">
            <w:rPr>
              <w:b/>
              <w:color w:val="000000"/>
            </w:rPr>
          </w:rPrChange>
        </w:rPr>
        <w:t>18</w:t>
      </w:r>
      <w:r>
        <w:rPr>
          <w:rPrChange w:id="1222" w:author="Giulia Moreni" w:date="2024-09-11T14:43:00Z">
            <w:rPr>
              <w:color w:val="000000"/>
            </w:rPr>
          </w:rPrChange>
        </w:rPr>
        <w:t>, (2024).</w:t>
      </w:r>
    </w:p>
    <w:p w14:paraId="46F593EF" w14:textId="77777777" w:rsidR="00B67A27" w:rsidRPr="00B67A27" w:rsidRDefault="00000000">
      <w:pPr>
        <w:pBdr>
          <w:top w:val="nil"/>
          <w:left w:val="nil"/>
          <w:bottom w:val="nil"/>
          <w:right w:val="nil"/>
          <w:between w:val="nil"/>
        </w:pBdr>
        <w:tabs>
          <w:tab w:val="left" w:pos="264"/>
        </w:tabs>
        <w:spacing w:line="480" w:lineRule="auto"/>
        <w:ind w:left="264" w:hanging="264"/>
        <w:rPr>
          <w:rPrChange w:id="1223" w:author="Giulia Moreni" w:date="2024-09-11T14:43:00Z">
            <w:rPr>
              <w:color w:val="000000"/>
            </w:rPr>
          </w:rPrChange>
        </w:rPr>
      </w:pPr>
      <w:r>
        <w:rPr>
          <w:rPrChange w:id="1224" w:author="Giulia Moreni" w:date="2024-09-11T14:43:00Z">
            <w:rPr>
              <w:color w:val="000000"/>
            </w:rPr>
          </w:rPrChange>
        </w:rPr>
        <w:t>55.</w:t>
      </w:r>
      <w:r>
        <w:rPr>
          <w:rPrChange w:id="1225" w:author="Giulia Moreni" w:date="2024-09-11T14:43:00Z">
            <w:rPr>
              <w:color w:val="000000"/>
            </w:rPr>
          </w:rPrChange>
        </w:rPr>
        <w:tab/>
        <w:t xml:space="preserve">Rao, R. P. N. &amp; Ballard, D. H. Predictive coding in the visual cortex: a functional interpretation of some extra-classical receptive-field effects. </w:t>
      </w:r>
      <w:r>
        <w:rPr>
          <w:rPrChange w:id="1226" w:author="Giulia Moreni" w:date="2024-09-11T14:43:00Z">
            <w:rPr>
              <w:i/>
              <w:color w:val="000000"/>
            </w:rPr>
          </w:rPrChange>
        </w:rPr>
        <w:t xml:space="preserve">Nat. </w:t>
      </w:r>
      <w:proofErr w:type="spellStart"/>
      <w:r>
        <w:rPr>
          <w:rPrChange w:id="1227" w:author="Giulia Moreni" w:date="2024-09-11T14:43:00Z">
            <w:rPr>
              <w:i/>
              <w:color w:val="000000"/>
            </w:rPr>
          </w:rPrChange>
        </w:rPr>
        <w:t>Neurosci</w:t>
      </w:r>
      <w:proofErr w:type="spellEnd"/>
      <w:r>
        <w:rPr>
          <w:rPrChange w:id="1228" w:author="Giulia Moreni" w:date="2024-09-11T14:43:00Z">
            <w:rPr>
              <w:i/>
              <w:color w:val="000000"/>
            </w:rPr>
          </w:rPrChange>
        </w:rPr>
        <w:t>.</w:t>
      </w:r>
      <w:r>
        <w:rPr>
          <w:rPrChange w:id="1229" w:author="Giulia Moreni" w:date="2024-09-11T14:43:00Z">
            <w:rPr>
              <w:color w:val="000000"/>
            </w:rPr>
          </w:rPrChange>
        </w:rPr>
        <w:t xml:space="preserve"> </w:t>
      </w:r>
      <w:r>
        <w:rPr>
          <w:rPrChange w:id="1230" w:author="Giulia Moreni" w:date="2024-09-11T14:43:00Z">
            <w:rPr>
              <w:b/>
              <w:color w:val="000000"/>
            </w:rPr>
          </w:rPrChange>
        </w:rPr>
        <w:t>2</w:t>
      </w:r>
      <w:r>
        <w:rPr>
          <w:rPrChange w:id="1231" w:author="Giulia Moreni" w:date="2024-09-11T14:43:00Z">
            <w:rPr>
              <w:color w:val="000000"/>
            </w:rPr>
          </w:rPrChange>
        </w:rPr>
        <w:t>, 79–87 (1999).</w:t>
      </w:r>
    </w:p>
    <w:p w14:paraId="563915C9" w14:textId="77777777" w:rsidR="00B67A27" w:rsidRPr="00B67A27" w:rsidRDefault="00000000">
      <w:pPr>
        <w:pBdr>
          <w:top w:val="nil"/>
          <w:left w:val="nil"/>
          <w:bottom w:val="nil"/>
          <w:right w:val="nil"/>
          <w:between w:val="nil"/>
        </w:pBdr>
        <w:tabs>
          <w:tab w:val="left" w:pos="264"/>
        </w:tabs>
        <w:spacing w:line="480" w:lineRule="auto"/>
        <w:ind w:left="264" w:hanging="264"/>
        <w:rPr>
          <w:rPrChange w:id="1232" w:author="Giulia Moreni" w:date="2024-09-11T14:43:00Z">
            <w:rPr>
              <w:color w:val="000000"/>
            </w:rPr>
          </w:rPrChange>
        </w:rPr>
      </w:pPr>
      <w:r>
        <w:rPr>
          <w:rPrChange w:id="1233" w:author="Giulia Moreni" w:date="2024-09-11T14:43:00Z">
            <w:rPr>
              <w:color w:val="000000"/>
            </w:rPr>
          </w:rPrChange>
        </w:rPr>
        <w:t>56.</w:t>
      </w:r>
      <w:r>
        <w:rPr>
          <w:rPrChange w:id="1234" w:author="Giulia Moreni" w:date="2024-09-11T14:43:00Z">
            <w:rPr>
              <w:color w:val="000000"/>
            </w:rPr>
          </w:rPrChange>
        </w:rPr>
        <w:tab/>
      </w:r>
      <w:proofErr w:type="spellStart"/>
      <w:r>
        <w:rPr>
          <w:rPrChange w:id="1235" w:author="Giulia Moreni" w:date="2024-09-11T14:43:00Z">
            <w:rPr>
              <w:color w:val="000000"/>
            </w:rPr>
          </w:rPrChange>
        </w:rPr>
        <w:t>Yizhar</w:t>
      </w:r>
      <w:proofErr w:type="spellEnd"/>
      <w:r>
        <w:rPr>
          <w:rPrChange w:id="1236" w:author="Giulia Moreni" w:date="2024-09-11T14:43:00Z">
            <w:rPr>
              <w:color w:val="000000"/>
            </w:rPr>
          </w:rPrChange>
        </w:rPr>
        <w:t xml:space="preserve">, O. </w:t>
      </w:r>
      <w:r>
        <w:rPr>
          <w:rPrChange w:id="1237" w:author="Giulia Moreni" w:date="2024-09-11T14:43:00Z">
            <w:rPr>
              <w:i/>
              <w:color w:val="000000"/>
            </w:rPr>
          </w:rPrChange>
        </w:rPr>
        <w:t>et al.</w:t>
      </w:r>
      <w:r>
        <w:rPr>
          <w:rPrChange w:id="1238" w:author="Giulia Moreni" w:date="2024-09-11T14:43:00Z">
            <w:rPr>
              <w:color w:val="000000"/>
            </w:rPr>
          </w:rPrChange>
        </w:rPr>
        <w:t xml:space="preserve"> Neocortical excitation/inhibition balance in information processing and social dysfunction. </w:t>
      </w:r>
      <w:r>
        <w:rPr>
          <w:rPrChange w:id="1239" w:author="Giulia Moreni" w:date="2024-09-11T14:43:00Z">
            <w:rPr>
              <w:i/>
              <w:color w:val="000000"/>
            </w:rPr>
          </w:rPrChange>
        </w:rPr>
        <w:t>Nature</w:t>
      </w:r>
      <w:r>
        <w:rPr>
          <w:rPrChange w:id="1240" w:author="Giulia Moreni" w:date="2024-09-11T14:43:00Z">
            <w:rPr>
              <w:color w:val="000000"/>
            </w:rPr>
          </w:rPrChange>
        </w:rPr>
        <w:t xml:space="preserve"> </w:t>
      </w:r>
      <w:r>
        <w:rPr>
          <w:rPrChange w:id="1241" w:author="Giulia Moreni" w:date="2024-09-11T14:43:00Z">
            <w:rPr>
              <w:b/>
              <w:color w:val="000000"/>
            </w:rPr>
          </w:rPrChange>
        </w:rPr>
        <w:t>477</w:t>
      </w:r>
      <w:r>
        <w:rPr>
          <w:rPrChange w:id="1242" w:author="Giulia Moreni" w:date="2024-09-11T14:43:00Z">
            <w:rPr>
              <w:color w:val="000000"/>
            </w:rPr>
          </w:rPrChange>
        </w:rPr>
        <w:t>, 171–178 (2011).</w:t>
      </w:r>
    </w:p>
    <w:p w14:paraId="67059151" w14:textId="77777777" w:rsidR="00B67A27" w:rsidRPr="00B67A27" w:rsidRDefault="00000000">
      <w:pPr>
        <w:pBdr>
          <w:top w:val="nil"/>
          <w:left w:val="nil"/>
          <w:bottom w:val="nil"/>
          <w:right w:val="nil"/>
          <w:between w:val="nil"/>
        </w:pBdr>
        <w:tabs>
          <w:tab w:val="left" w:pos="264"/>
        </w:tabs>
        <w:spacing w:line="480" w:lineRule="auto"/>
        <w:ind w:left="264" w:hanging="264"/>
        <w:rPr>
          <w:rPrChange w:id="1243" w:author="Giulia Moreni" w:date="2024-09-11T14:43:00Z">
            <w:rPr>
              <w:color w:val="000000"/>
            </w:rPr>
          </w:rPrChange>
        </w:rPr>
      </w:pPr>
      <w:r>
        <w:rPr>
          <w:rPrChange w:id="1244" w:author="Giulia Moreni" w:date="2024-09-11T14:43:00Z">
            <w:rPr>
              <w:color w:val="000000"/>
            </w:rPr>
          </w:rPrChange>
        </w:rPr>
        <w:t>57.</w:t>
      </w:r>
      <w:r>
        <w:rPr>
          <w:rPrChange w:id="1245" w:author="Giulia Moreni" w:date="2024-09-11T14:43:00Z">
            <w:rPr>
              <w:color w:val="000000"/>
            </w:rPr>
          </w:rPrChange>
        </w:rPr>
        <w:tab/>
      </w:r>
      <w:proofErr w:type="spellStart"/>
      <w:r>
        <w:rPr>
          <w:rPrChange w:id="1246" w:author="Giulia Moreni" w:date="2024-09-11T14:43:00Z">
            <w:rPr>
              <w:color w:val="000000"/>
            </w:rPr>
          </w:rPrChange>
        </w:rPr>
        <w:t>Billeh</w:t>
      </w:r>
      <w:proofErr w:type="spellEnd"/>
      <w:r>
        <w:rPr>
          <w:rPrChange w:id="1247" w:author="Giulia Moreni" w:date="2024-09-11T14:43:00Z">
            <w:rPr>
              <w:color w:val="000000"/>
            </w:rPr>
          </w:rPrChange>
        </w:rPr>
        <w:t xml:space="preserve">, Y. N. </w:t>
      </w:r>
      <w:r>
        <w:rPr>
          <w:rPrChange w:id="1248" w:author="Giulia Moreni" w:date="2024-09-11T14:43:00Z">
            <w:rPr>
              <w:i/>
              <w:color w:val="000000"/>
            </w:rPr>
          </w:rPrChange>
        </w:rPr>
        <w:t>et al.</w:t>
      </w:r>
      <w:r>
        <w:rPr>
          <w:rPrChange w:id="1249" w:author="Giulia Moreni" w:date="2024-09-11T14:43:00Z">
            <w:rPr>
              <w:color w:val="000000"/>
            </w:rPr>
          </w:rPrChange>
        </w:rPr>
        <w:t xml:space="preserve"> Systematic Integration of Structural and Functional Data into Multi-scale Models of Mouse Primary Visual Cortex. </w:t>
      </w:r>
      <w:r>
        <w:rPr>
          <w:rPrChange w:id="1250" w:author="Giulia Moreni" w:date="2024-09-11T14:43:00Z">
            <w:rPr>
              <w:i/>
              <w:color w:val="000000"/>
            </w:rPr>
          </w:rPrChange>
        </w:rPr>
        <w:t>Neuron</w:t>
      </w:r>
      <w:r>
        <w:rPr>
          <w:rPrChange w:id="1251" w:author="Giulia Moreni" w:date="2024-09-11T14:43:00Z">
            <w:rPr>
              <w:color w:val="000000"/>
            </w:rPr>
          </w:rPrChange>
        </w:rPr>
        <w:t xml:space="preserve"> </w:t>
      </w:r>
      <w:r>
        <w:rPr>
          <w:rPrChange w:id="1252" w:author="Giulia Moreni" w:date="2024-09-11T14:43:00Z">
            <w:rPr>
              <w:b/>
              <w:color w:val="000000"/>
            </w:rPr>
          </w:rPrChange>
        </w:rPr>
        <w:t>106</w:t>
      </w:r>
      <w:r>
        <w:rPr>
          <w:rPrChange w:id="1253" w:author="Giulia Moreni" w:date="2024-09-11T14:43:00Z">
            <w:rPr>
              <w:color w:val="000000"/>
            </w:rPr>
          </w:rPrChange>
        </w:rPr>
        <w:t>, 388-403.e18 (2020).</w:t>
      </w:r>
    </w:p>
    <w:p w14:paraId="5BA4AD56" w14:textId="77777777" w:rsidR="00B67A27" w:rsidRPr="00B67A27" w:rsidRDefault="00000000">
      <w:pPr>
        <w:pBdr>
          <w:top w:val="nil"/>
          <w:left w:val="nil"/>
          <w:bottom w:val="nil"/>
          <w:right w:val="nil"/>
          <w:between w:val="nil"/>
        </w:pBdr>
        <w:tabs>
          <w:tab w:val="left" w:pos="264"/>
        </w:tabs>
        <w:spacing w:line="480" w:lineRule="auto"/>
        <w:ind w:left="264" w:hanging="264"/>
        <w:rPr>
          <w:rPrChange w:id="1254" w:author="Giulia Moreni" w:date="2024-09-11T14:43:00Z">
            <w:rPr>
              <w:color w:val="000000"/>
            </w:rPr>
          </w:rPrChange>
        </w:rPr>
      </w:pPr>
      <w:r>
        <w:rPr>
          <w:rPrChange w:id="1255" w:author="Giulia Moreni" w:date="2024-09-11T14:43:00Z">
            <w:rPr>
              <w:color w:val="000000"/>
            </w:rPr>
          </w:rPrChange>
        </w:rPr>
        <w:lastRenderedPageBreak/>
        <w:t>58.</w:t>
      </w:r>
      <w:r>
        <w:rPr>
          <w:rPrChange w:id="1256" w:author="Giulia Moreni" w:date="2024-09-11T14:43:00Z">
            <w:rPr>
              <w:color w:val="000000"/>
            </w:rPr>
          </w:rPrChange>
        </w:rPr>
        <w:tab/>
        <w:t xml:space="preserve">Wang, X.-J. Synaptic Basis of Cortical Persistent Activity: the Importance of NMDA Receptors to Working Memory. </w:t>
      </w:r>
      <w:r>
        <w:rPr>
          <w:rPrChange w:id="1257" w:author="Giulia Moreni" w:date="2024-09-11T14:43:00Z">
            <w:rPr>
              <w:i/>
              <w:color w:val="000000"/>
            </w:rPr>
          </w:rPrChange>
        </w:rPr>
        <w:t xml:space="preserve">J. </w:t>
      </w:r>
      <w:proofErr w:type="spellStart"/>
      <w:r>
        <w:rPr>
          <w:rPrChange w:id="1258" w:author="Giulia Moreni" w:date="2024-09-11T14:43:00Z">
            <w:rPr>
              <w:i/>
              <w:color w:val="000000"/>
            </w:rPr>
          </w:rPrChange>
        </w:rPr>
        <w:t>Neurosci</w:t>
      </w:r>
      <w:proofErr w:type="spellEnd"/>
      <w:r>
        <w:rPr>
          <w:rPrChange w:id="1259" w:author="Giulia Moreni" w:date="2024-09-11T14:43:00Z">
            <w:rPr>
              <w:i/>
              <w:color w:val="000000"/>
            </w:rPr>
          </w:rPrChange>
        </w:rPr>
        <w:t>.</w:t>
      </w:r>
      <w:r>
        <w:rPr>
          <w:rPrChange w:id="1260" w:author="Giulia Moreni" w:date="2024-09-11T14:43:00Z">
            <w:rPr>
              <w:color w:val="000000"/>
            </w:rPr>
          </w:rPrChange>
        </w:rPr>
        <w:t xml:space="preserve"> </w:t>
      </w:r>
      <w:r>
        <w:rPr>
          <w:rPrChange w:id="1261" w:author="Giulia Moreni" w:date="2024-09-11T14:43:00Z">
            <w:rPr>
              <w:b/>
              <w:color w:val="000000"/>
            </w:rPr>
          </w:rPrChange>
        </w:rPr>
        <w:t>19</w:t>
      </w:r>
      <w:r>
        <w:rPr>
          <w:rPrChange w:id="1262" w:author="Giulia Moreni" w:date="2024-09-11T14:43:00Z">
            <w:rPr>
              <w:color w:val="000000"/>
            </w:rPr>
          </w:rPrChange>
        </w:rPr>
        <w:t>, 9587–9603 (1999).</w:t>
      </w:r>
    </w:p>
    <w:p w14:paraId="579A9F12" w14:textId="77777777" w:rsidR="00B67A27" w:rsidRPr="00B67A27" w:rsidRDefault="00000000">
      <w:pPr>
        <w:pBdr>
          <w:top w:val="nil"/>
          <w:left w:val="nil"/>
          <w:bottom w:val="nil"/>
          <w:right w:val="nil"/>
          <w:between w:val="nil"/>
        </w:pBdr>
        <w:tabs>
          <w:tab w:val="left" w:pos="264"/>
        </w:tabs>
        <w:spacing w:line="480" w:lineRule="auto"/>
        <w:ind w:left="264" w:hanging="264"/>
        <w:rPr>
          <w:rPrChange w:id="1263" w:author="Giulia Moreni" w:date="2024-09-11T14:43:00Z">
            <w:rPr>
              <w:color w:val="444746"/>
            </w:rPr>
          </w:rPrChange>
        </w:rPr>
      </w:pPr>
      <w:r>
        <w:t xml:space="preserve">59. </w:t>
      </w:r>
      <w:proofErr w:type="spellStart"/>
      <w:r>
        <w:rPr>
          <w:rPrChange w:id="1264" w:author="Giulia Moreni" w:date="2024-09-11T14:43:00Z">
            <w:rPr>
              <w:color w:val="444746"/>
            </w:rPr>
          </w:rPrChange>
        </w:rPr>
        <w:t>Potjans</w:t>
      </w:r>
      <w:proofErr w:type="spellEnd"/>
      <w:r>
        <w:rPr>
          <w:rPrChange w:id="1265" w:author="Giulia Moreni" w:date="2024-09-11T14:43:00Z">
            <w:rPr>
              <w:color w:val="444746"/>
            </w:rPr>
          </w:rPrChange>
        </w:rPr>
        <w:t xml:space="preserve">, T. C. &amp; </w:t>
      </w:r>
      <w:proofErr w:type="spellStart"/>
      <w:r>
        <w:rPr>
          <w:rPrChange w:id="1266" w:author="Giulia Moreni" w:date="2024-09-11T14:43:00Z">
            <w:rPr>
              <w:color w:val="444746"/>
            </w:rPr>
          </w:rPrChange>
        </w:rPr>
        <w:t>Diesmann</w:t>
      </w:r>
      <w:proofErr w:type="spellEnd"/>
      <w:r>
        <w:rPr>
          <w:rPrChange w:id="1267" w:author="Giulia Moreni" w:date="2024-09-11T14:43:00Z">
            <w:rPr>
              <w:color w:val="444746"/>
            </w:rPr>
          </w:rPrChange>
        </w:rPr>
        <w:t xml:space="preserve">, M. The Cell-Type Specific Cortical Microcircuit: Relating Structure and Activity in a Full-Scale Spiking Network Model. </w:t>
      </w:r>
      <w:proofErr w:type="spellStart"/>
      <w:r>
        <w:rPr>
          <w:rPrChange w:id="1268" w:author="Giulia Moreni" w:date="2024-09-11T14:43:00Z">
            <w:rPr>
              <w:color w:val="444746"/>
            </w:rPr>
          </w:rPrChange>
        </w:rPr>
        <w:t>Cereb</w:t>
      </w:r>
      <w:proofErr w:type="spellEnd"/>
      <w:r>
        <w:rPr>
          <w:rPrChange w:id="1269" w:author="Giulia Moreni" w:date="2024-09-11T14:43:00Z">
            <w:rPr>
              <w:color w:val="444746"/>
            </w:rPr>
          </w:rPrChange>
        </w:rPr>
        <w:t>. Cortex 24, 785–806 (2014</w:t>
      </w:r>
      <w:proofErr w:type="gramStart"/>
      <w:r>
        <w:rPr>
          <w:rPrChange w:id="1270" w:author="Giulia Moreni" w:date="2024-09-11T14:43:00Z">
            <w:rPr>
              <w:color w:val="444746"/>
            </w:rPr>
          </w:rPrChange>
        </w:rPr>
        <w:t>).</w:t>
      </w:r>
      <w:proofErr w:type="spellStart"/>
      <w:r>
        <w:rPr>
          <w:rPrChange w:id="1271" w:author="Giulia Moreni" w:date="2024-09-11T14:43:00Z">
            <w:rPr>
              <w:color w:val="444746"/>
            </w:rPr>
          </w:rPrChange>
        </w:rPr>
        <w:t>CrossRefPubMedGoogle</w:t>
      </w:r>
      <w:proofErr w:type="spellEnd"/>
      <w:proofErr w:type="gramEnd"/>
      <w:r>
        <w:rPr>
          <w:rPrChange w:id="1272" w:author="Giulia Moreni" w:date="2024-09-11T14:43:00Z">
            <w:rPr>
              <w:color w:val="444746"/>
            </w:rPr>
          </w:rPrChange>
        </w:rPr>
        <w:t xml:space="preserve"> Scholar</w:t>
      </w:r>
    </w:p>
    <w:p w14:paraId="61D565C8" w14:textId="77777777" w:rsidR="00B67A27" w:rsidRPr="00B67A27" w:rsidRDefault="00000000">
      <w:pPr>
        <w:pBdr>
          <w:top w:val="nil"/>
          <w:left w:val="nil"/>
          <w:bottom w:val="nil"/>
          <w:right w:val="nil"/>
          <w:between w:val="nil"/>
        </w:pBdr>
        <w:tabs>
          <w:tab w:val="left" w:pos="264"/>
        </w:tabs>
        <w:spacing w:line="480" w:lineRule="auto"/>
        <w:ind w:left="264" w:hanging="264"/>
        <w:rPr>
          <w:rPrChange w:id="1273" w:author="Giulia Moreni" w:date="2024-09-11T14:43:00Z">
            <w:rPr>
              <w:color w:val="444746"/>
            </w:rPr>
          </w:rPrChange>
        </w:rPr>
      </w:pPr>
      <w:r>
        <w:rPr>
          <w:rPrChange w:id="1274" w:author="Giulia Moreni" w:date="2024-09-11T14:43:00Z">
            <w:rPr>
              <w:color w:val="444746"/>
            </w:rPr>
          </w:rPrChange>
        </w:rPr>
        <w:t xml:space="preserve">60. </w:t>
      </w:r>
      <w:proofErr w:type="spellStart"/>
      <w:r>
        <w:rPr>
          <w:rPrChange w:id="1275" w:author="Giulia Moreni" w:date="2024-09-11T14:43:00Z">
            <w:rPr>
              <w:color w:val="444746"/>
            </w:rPr>
          </w:rPrChange>
        </w:rPr>
        <w:t>Albada</w:t>
      </w:r>
      <w:proofErr w:type="spellEnd"/>
      <w:r>
        <w:rPr>
          <w:rPrChange w:id="1276" w:author="Giulia Moreni" w:date="2024-09-11T14:43:00Z">
            <w:rPr>
              <w:color w:val="444746"/>
            </w:rPr>
          </w:rPrChange>
        </w:rPr>
        <w:t xml:space="preserve">, S. J. van, Helias, M. &amp; </w:t>
      </w:r>
      <w:proofErr w:type="spellStart"/>
      <w:r>
        <w:rPr>
          <w:rPrChange w:id="1277" w:author="Giulia Moreni" w:date="2024-09-11T14:43:00Z">
            <w:rPr>
              <w:color w:val="444746"/>
            </w:rPr>
          </w:rPrChange>
        </w:rPr>
        <w:t>Diesmann</w:t>
      </w:r>
      <w:proofErr w:type="spellEnd"/>
      <w:r>
        <w:rPr>
          <w:rPrChange w:id="1278" w:author="Giulia Moreni" w:date="2024-09-11T14:43:00Z">
            <w:rPr>
              <w:color w:val="444746"/>
            </w:rPr>
          </w:rPrChange>
        </w:rPr>
        <w:t xml:space="preserve">, M. Scalability of Asynchronous Networks Is Limited by One-to-One Mapping between Effective Connectivity and Correlations. PLOS </w:t>
      </w:r>
      <w:proofErr w:type="spellStart"/>
      <w:r>
        <w:rPr>
          <w:rPrChange w:id="1279" w:author="Giulia Moreni" w:date="2024-09-11T14:43:00Z">
            <w:rPr>
              <w:color w:val="444746"/>
            </w:rPr>
          </w:rPrChange>
        </w:rPr>
        <w:t>Comput</w:t>
      </w:r>
      <w:proofErr w:type="spellEnd"/>
      <w:r>
        <w:rPr>
          <w:rPrChange w:id="1280" w:author="Giulia Moreni" w:date="2024-09-11T14:43:00Z">
            <w:rPr>
              <w:color w:val="444746"/>
            </w:rPr>
          </w:rPrChange>
        </w:rPr>
        <w:t>. Biol. 11, e1004490 (2015</w:t>
      </w:r>
      <w:proofErr w:type="gramStart"/>
      <w:r>
        <w:rPr>
          <w:rPrChange w:id="1281" w:author="Giulia Moreni" w:date="2024-09-11T14:43:00Z">
            <w:rPr>
              <w:color w:val="444746"/>
            </w:rPr>
          </w:rPrChange>
        </w:rPr>
        <w:t>).</w:t>
      </w:r>
      <w:proofErr w:type="spellStart"/>
      <w:r>
        <w:rPr>
          <w:rPrChange w:id="1282" w:author="Giulia Moreni" w:date="2024-09-11T14:43:00Z">
            <w:rPr>
              <w:color w:val="444746"/>
            </w:rPr>
          </w:rPrChange>
        </w:rPr>
        <w:t>CrossRefPubMedGoogle</w:t>
      </w:r>
      <w:proofErr w:type="spellEnd"/>
      <w:proofErr w:type="gramEnd"/>
      <w:r>
        <w:rPr>
          <w:rPrChange w:id="1283" w:author="Giulia Moreni" w:date="2024-09-11T14:43:00Z">
            <w:rPr>
              <w:color w:val="444746"/>
            </w:rPr>
          </w:rPrChange>
        </w:rPr>
        <w:t xml:space="preserve"> Scholar</w:t>
      </w:r>
    </w:p>
    <w:p w14:paraId="52AE873E" w14:textId="77777777" w:rsidR="00B67A27" w:rsidRPr="00B67A27" w:rsidRDefault="00000000">
      <w:pPr>
        <w:pBdr>
          <w:top w:val="nil"/>
          <w:left w:val="nil"/>
          <w:bottom w:val="nil"/>
          <w:right w:val="nil"/>
          <w:between w:val="nil"/>
        </w:pBdr>
        <w:tabs>
          <w:tab w:val="left" w:pos="264"/>
        </w:tabs>
        <w:spacing w:line="480" w:lineRule="auto"/>
        <w:ind w:left="264" w:hanging="264"/>
        <w:rPr>
          <w:rPrChange w:id="1284" w:author="Giulia Moreni" w:date="2024-09-11T14:43:00Z">
            <w:rPr>
              <w:color w:val="444746"/>
            </w:rPr>
          </w:rPrChange>
        </w:rPr>
      </w:pPr>
      <w:r>
        <w:rPr>
          <w:rPrChange w:id="1285" w:author="Giulia Moreni" w:date="2024-09-11T14:43:00Z">
            <w:rPr>
              <w:color w:val="444746"/>
            </w:rPr>
          </w:rPrChange>
        </w:rPr>
        <w:t xml:space="preserve">61. </w:t>
      </w:r>
      <w:proofErr w:type="spellStart"/>
      <w:r>
        <w:rPr>
          <w:rPrChange w:id="1286" w:author="Giulia Moreni" w:date="2024-09-11T14:43:00Z">
            <w:rPr>
              <w:color w:val="444746"/>
            </w:rPr>
          </w:rPrChange>
        </w:rPr>
        <w:t>Renart</w:t>
      </w:r>
      <w:proofErr w:type="spellEnd"/>
      <w:r>
        <w:rPr>
          <w:rPrChange w:id="1287" w:author="Giulia Moreni" w:date="2024-09-11T14:43:00Z">
            <w:rPr>
              <w:color w:val="444746"/>
            </w:rPr>
          </w:rPrChange>
        </w:rPr>
        <w:t>, A. et al. The Asynchronous State in Cortical Circuits. Science 327, 587–590 (2010</w:t>
      </w:r>
      <w:proofErr w:type="gramStart"/>
      <w:r>
        <w:rPr>
          <w:rPrChange w:id="1288" w:author="Giulia Moreni" w:date="2024-09-11T14:43:00Z">
            <w:rPr>
              <w:color w:val="444746"/>
            </w:rPr>
          </w:rPrChange>
        </w:rPr>
        <w:t>).Abstract</w:t>
      </w:r>
      <w:proofErr w:type="gramEnd"/>
      <w:r>
        <w:rPr>
          <w:rPrChange w:id="1289" w:author="Giulia Moreni" w:date="2024-09-11T14:43:00Z">
            <w:rPr>
              <w:color w:val="444746"/>
            </w:rPr>
          </w:rPrChange>
        </w:rPr>
        <w:t xml:space="preserve">/FREE Full </w:t>
      </w:r>
      <w:proofErr w:type="spellStart"/>
      <w:r>
        <w:rPr>
          <w:rPrChange w:id="1290" w:author="Giulia Moreni" w:date="2024-09-11T14:43:00Z">
            <w:rPr>
              <w:color w:val="444746"/>
            </w:rPr>
          </w:rPrChange>
        </w:rPr>
        <w:t>TextGoogle</w:t>
      </w:r>
      <w:proofErr w:type="spellEnd"/>
      <w:r>
        <w:rPr>
          <w:rPrChange w:id="1291" w:author="Giulia Moreni" w:date="2024-09-11T14:43:00Z">
            <w:rPr>
              <w:color w:val="444746"/>
            </w:rPr>
          </w:rPrChange>
        </w:rPr>
        <w:t xml:space="preserve"> Scholar</w:t>
      </w:r>
    </w:p>
    <w:p w14:paraId="0C872A59" w14:textId="77777777" w:rsidR="00B67A27" w:rsidRPr="00B67A27" w:rsidRDefault="00000000">
      <w:pPr>
        <w:pBdr>
          <w:top w:val="nil"/>
          <w:left w:val="nil"/>
          <w:bottom w:val="nil"/>
          <w:right w:val="nil"/>
          <w:between w:val="nil"/>
        </w:pBdr>
        <w:tabs>
          <w:tab w:val="left" w:pos="264"/>
        </w:tabs>
        <w:spacing w:line="480" w:lineRule="auto"/>
        <w:ind w:left="264" w:hanging="264"/>
        <w:rPr>
          <w:rPrChange w:id="1292" w:author="Giulia Moreni" w:date="2024-09-11T14:43:00Z">
            <w:rPr>
              <w:color w:val="444746"/>
            </w:rPr>
          </w:rPrChange>
        </w:rPr>
      </w:pPr>
      <w:r>
        <w:rPr>
          <w:rPrChange w:id="1293" w:author="Giulia Moreni" w:date="2024-09-11T14:43:00Z">
            <w:rPr>
              <w:color w:val="444746"/>
            </w:rPr>
          </w:rPrChange>
        </w:rPr>
        <w:t xml:space="preserve">62. </w:t>
      </w:r>
      <w:proofErr w:type="spellStart"/>
      <w:r>
        <w:rPr>
          <w:rPrChange w:id="1294" w:author="Giulia Moreni" w:date="2024-09-11T14:43:00Z">
            <w:rPr>
              <w:color w:val="444746"/>
            </w:rPr>
          </w:rPrChange>
        </w:rPr>
        <w:t>Golomb</w:t>
      </w:r>
      <w:proofErr w:type="spellEnd"/>
      <w:r>
        <w:rPr>
          <w:rPrChange w:id="1295" w:author="Giulia Moreni" w:date="2024-09-11T14:43:00Z">
            <w:rPr>
              <w:color w:val="444746"/>
            </w:rPr>
          </w:rPrChange>
        </w:rPr>
        <w:t xml:space="preserve">, D. Neuronal synchrony measures. </w:t>
      </w:r>
      <w:proofErr w:type="spellStart"/>
      <w:r>
        <w:rPr>
          <w:rPrChange w:id="1296" w:author="Giulia Moreni" w:date="2024-09-11T14:43:00Z">
            <w:rPr>
              <w:color w:val="444746"/>
            </w:rPr>
          </w:rPrChange>
        </w:rPr>
        <w:t>Scholarpedia</w:t>
      </w:r>
      <w:proofErr w:type="spellEnd"/>
      <w:r>
        <w:rPr>
          <w:rPrChange w:id="1297" w:author="Giulia Moreni" w:date="2024-09-11T14:43:00Z">
            <w:rPr>
              <w:color w:val="444746"/>
            </w:rPr>
          </w:rPrChange>
        </w:rPr>
        <w:t xml:space="preserve"> 2, 1347 (2007</w:t>
      </w:r>
      <w:proofErr w:type="gramStart"/>
      <w:r>
        <w:rPr>
          <w:rPrChange w:id="1298" w:author="Giulia Moreni" w:date="2024-09-11T14:43:00Z">
            <w:rPr>
              <w:color w:val="444746"/>
            </w:rPr>
          </w:rPrChange>
        </w:rPr>
        <w:t>).Google</w:t>
      </w:r>
      <w:proofErr w:type="gramEnd"/>
      <w:r>
        <w:rPr>
          <w:rPrChange w:id="1299" w:author="Giulia Moreni" w:date="2024-09-11T14:43:00Z">
            <w:rPr>
              <w:color w:val="444746"/>
            </w:rPr>
          </w:rPrChange>
        </w:rPr>
        <w:t xml:space="preserve"> Scholar</w:t>
      </w:r>
    </w:p>
    <w:p w14:paraId="38703D1F" w14:textId="77777777" w:rsidR="00B67A27" w:rsidRDefault="00B67A27">
      <w:pPr>
        <w:spacing w:line="360" w:lineRule="auto"/>
      </w:pPr>
    </w:p>
    <w:p w14:paraId="44E5AF38" w14:textId="77777777" w:rsidR="00B67A27" w:rsidRDefault="00B67A27">
      <w:pPr>
        <w:spacing w:line="360" w:lineRule="auto"/>
      </w:pPr>
    </w:p>
    <w:p w14:paraId="3A7FD2D5" w14:textId="77777777" w:rsidR="00B67A27" w:rsidRDefault="00B67A27">
      <w:pPr>
        <w:spacing w:line="360" w:lineRule="auto"/>
      </w:pPr>
    </w:p>
    <w:p w14:paraId="54C806E6" w14:textId="77777777" w:rsidR="00B67A27" w:rsidRDefault="00B67A27">
      <w:pPr>
        <w:spacing w:line="360" w:lineRule="auto"/>
      </w:pPr>
    </w:p>
    <w:p w14:paraId="18BD9760" w14:textId="77777777" w:rsidR="00B67A27" w:rsidRDefault="00B67A27">
      <w:pPr>
        <w:spacing w:line="360" w:lineRule="auto"/>
      </w:pPr>
    </w:p>
    <w:p w14:paraId="3C64EDFB" w14:textId="77777777" w:rsidR="00B67A27" w:rsidRDefault="00B67A27">
      <w:pPr>
        <w:spacing w:line="360" w:lineRule="auto"/>
      </w:pPr>
    </w:p>
    <w:p w14:paraId="730D3E8D" w14:textId="77777777" w:rsidR="003670E9" w:rsidRDefault="003670E9">
      <w:pPr>
        <w:spacing w:line="360" w:lineRule="auto"/>
      </w:pPr>
    </w:p>
    <w:p w14:paraId="2BCF78F5" w14:textId="77777777" w:rsidR="003670E9" w:rsidRDefault="003670E9">
      <w:pPr>
        <w:spacing w:line="360" w:lineRule="auto"/>
      </w:pPr>
    </w:p>
    <w:p w14:paraId="0D710436" w14:textId="77777777" w:rsidR="00634F4E" w:rsidRDefault="00634F4E">
      <w:pPr>
        <w:spacing w:line="360" w:lineRule="auto"/>
      </w:pPr>
    </w:p>
    <w:p w14:paraId="3BB45E25" w14:textId="77777777" w:rsidR="00634F4E" w:rsidRDefault="00634F4E">
      <w:pPr>
        <w:spacing w:line="360" w:lineRule="auto"/>
      </w:pPr>
    </w:p>
    <w:p w14:paraId="78C6F7C2" w14:textId="77777777" w:rsidR="00634F4E" w:rsidRDefault="00634F4E">
      <w:pPr>
        <w:spacing w:line="360" w:lineRule="auto"/>
      </w:pPr>
    </w:p>
    <w:p w14:paraId="79822C5F" w14:textId="77777777" w:rsidR="00634F4E" w:rsidRDefault="00634F4E">
      <w:pPr>
        <w:spacing w:line="360" w:lineRule="auto"/>
      </w:pPr>
    </w:p>
    <w:p w14:paraId="03FD1BF9" w14:textId="77777777" w:rsidR="00634F4E" w:rsidRDefault="00634F4E">
      <w:pPr>
        <w:spacing w:line="360" w:lineRule="auto"/>
      </w:pPr>
    </w:p>
    <w:p w14:paraId="4C4DF6BC" w14:textId="77777777" w:rsidR="00634F4E" w:rsidRDefault="00634F4E">
      <w:pPr>
        <w:spacing w:line="360" w:lineRule="auto"/>
      </w:pPr>
    </w:p>
    <w:p w14:paraId="0D392FA8" w14:textId="77777777" w:rsidR="003670E9" w:rsidRDefault="003670E9">
      <w:pPr>
        <w:spacing w:line="360" w:lineRule="auto"/>
      </w:pPr>
    </w:p>
    <w:p w14:paraId="070A8131" w14:textId="77777777" w:rsidR="00B67A27" w:rsidRPr="00B67A27" w:rsidRDefault="00B67A27">
      <w:pPr>
        <w:spacing w:line="360" w:lineRule="auto"/>
        <w:rPr>
          <w:rPrChange w:id="1300" w:author="Giulia Moreni" w:date="2024-09-11T14:43:00Z">
            <w:rPr>
              <w:b/>
              <w:u w:val="single"/>
            </w:rPr>
          </w:rPrChange>
        </w:rPr>
      </w:pPr>
    </w:p>
    <w:p w14:paraId="390AE175" w14:textId="77777777" w:rsidR="00B67A27" w:rsidRPr="00977D98" w:rsidRDefault="00000000">
      <w:pPr>
        <w:spacing w:line="360" w:lineRule="auto"/>
        <w:rPr>
          <w:b/>
          <w:bCs/>
          <w:u w:val="single"/>
        </w:rPr>
      </w:pPr>
      <w:r w:rsidRPr="00977D98">
        <w:rPr>
          <w:b/>
          <w:bCs/>
          <w:u w:val="single"/>
        </w:rPr>
        <w:t xml:space="preserve">Supplementary figures: </w:t>
      </w:r>
    </w:p>
    <w:p w14:paraId="7178293B" w14:textId="77777777" w:rsidR="00B67A27" w:rsidRDefault="00B67A27">
      <w:pPr>
        <w:spacing w:line="360" w:lineRule="auto"/>
      </w:pPr>
    </w:p>
    <w:p w14:paraId="29D2B392" w14:textId="77777777" w:rsidR="00B67A27" w:rsidRPr="00B67A27" w:rsidRDefault="00000000">
      <w:pPr>
        <w:spacing w:line="276" w:lineRule="auto"/>
        <w:rPr>
          <w:ins w:id="1301" w:author="Giulia Moreni" w:date="2024-09-12T13:46:00Z"/>
          <w:i/>
          <w:color w:val="44546A"/>
          <w:sz w:val="18"/>
          <w:szCs w:val="18"/>
          <w:rPrChange w:id="1302" w:author="Giulia Moreni" w:date="2024-09-12T13:46:00Z">
            <w:rPr>
              <w:ins w:id="1303" w:author="Giulia Moreni" w:date="2024-09-12T13:46:00Z"/>
            </w:rPr>
          </w:rPrChange>
        </w:rPr>
      </w:pPr>
      <w:ins w:id="1304" w:author="Giulia Moreni" w:date="2024-09-12T13:46:00Z">
        <w:r>
          <w:rPr>
            <w:i/>
            <w:noProof/>
            <w:color w:val="44546A"/>
            <w:sz w:val="18"/>
            <w:szCs w:val="18"/>
            <w:rPrChange w:id="1305" w:author="Giulia Moreni" w:date="2024-09-12T13:46:00Z">
              <w:rPr>
                <w:noProof/>
              </w:rPr>
            </w:rPrChange>
          </w:rPr>
          <w:drawing>
            <wp:inline distT="114300" distB="114300" distL="114300" distR="114300" wp14:anchorId="0837AD57" wp14:editId="5B018765">
              <wp:extent cx="2333625" cy="419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333625" cy="4191000"/>
                      </a:xfrm>
                      <a:prstGeom prst="rect">
                        <a:avLst/>
                      </a:prstGeom>
                      <a:ln/>
                    </pic:spPr>
                  </pic:pic>
                </a:graphicData>
              </a:graphic>
            </wp:inline>
          </w:drawing>
        </w:r>
      </w:ins>
    </w:p>
    <w:p w14:paraId="133FBA8A" w14:textId="77777777" w:rsidR="00B67A27" w:rsidRPr="00B67A27" w:rsidRDefault="00000000">
      <w:pPr>
        <w:spacing w:line="276" w:lineRule="auto"/>
        <w:rPr>
          <w:i/>
          <w:color w:val="44546A"/>
          <w:sz w:val="18"/>
          <w:szCs w:val="18"/>
          <w:rPrChange w:id="1306" w:author="Giulia Moreni" w:date="2024-09-12T13:46:00Z">
            <w:rPr/>
          </w:rPrChange>
        </w:rPr>
      </w:pPr>
      <w:ins w:id="1307" w:author="Giulia Moreni" w:date="2024-09-12T13:46:00Z">
        <w:r>
          <w:rPr>
            <w:i/>
            <w:color w:val="44546A"/>
            <w:sz w:val="18"/>
            <w:szCs w:val="18"/>
            <w:rPrChange w:id="1308" w:author="Giulia Moreni" w:date="2024-09-12T13:46:00Z">
              <w:rPr/>
            </w:rPrChange>
          </w:rPr>
          <w:t>Figure S1: Comparison between spontaneous activity in normal conditions (control, blue) vs. the condition of disabling the output from all inhibitory neurons (while maintaining their capacity to spike). All groups substantially elevated their firing rates, particularly those in deep layers.</w:t>
        </w:r>
      </w:ins>
    </w:p>
    <w:p w14:paraId="0EE3F316" w14:textId="77777777" w:rsidR="00B67A27" w:rsidRDefault="00B67A27">
      <w:pPr>
        <w:spacing w:line="276" w:lineRule="auto"/>
        <w:rPr>
          <w:i/>
          <w:color w:val="44546A"/>
          <w:sz w:val="18"/>
          <w:szCs w:val="18"/>
        </w:rPr>
      </w:pPr>
    </w:p>
    <w:p w14:paraId="59F15A3F" w14:textId="77777777" w:rsidR="00B67A27" w:rsidRDefault="00B67A27">
      <w:pPr>
        <w:spacing w:line="276" w:lineRule="auto"/>
        <w:rPr>
          <w:color w:val="44546A"/>
          <w:sz w:val="18"/>
          <w:szCs w:val="18"/>
        </w:rPr>
      </w:pPr>
    </w:p>
    <w:p w14:paraId="1B201920" w14:textId="14B18457" w:rsidR="00B67A27" w:rsidRPr="00B67A27" w:rsidRDefault="00372827">
      <w:pPr>
        <w:spacing w:line="276" w:lineRule="auto"/>
        <w:rPr>
          <w:ins w:id="1309" w:author="Giulia Moreni" w:date="2024-09-12T13:05:00Z"/>
          <w:i/>
          <w:color w:val="44546A"/>
          <w:sz w:val="18"/>
          <w:szCs w:val="18"/>
          <w:rPrChange w:id="1310" w:author="Giulia Moreni" w:date="2024-09-12T13:05:00Z">
            <w:rPr>
              <w:ins w:id="1311" w:author="Giulia Moreni" w:date="2024-09-12T13:05:00Z"/>
              <w:color w:val="44546A"/>
              <w:sz w:val="18"/>
              <w:szCs w:val="18"/>
            </w:rPr>
          </w:rPrChange>
        </w:rPr>
      </w:pPr>
      <w:r>
        <w:rPr>
          <w:i/>
          <w:noProof/>
          <w:color w:val="44546A"/>
          <w:sz w:val="18"/>
          <w:szCs w:val="18"/>
        </w:rPr>
        <w:lastRenderedPageBreak/>
        <w:drawing>
          <wp:inline distT="0" distB="0" distL="0" distR="0" wp14:anchorId="792EC682" wp14:editId="6582EF60">
            <wp:extent cx="5943600" cy="3539490"/>
            <wp:effectExtent l="0" t="0" r="0" b="3810"/>
            <wp:docPr id="211265864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8645" name="Picture 1" descr="A graph of different colored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3970AC3A" w14:textId="77777777" w:rsidR="00B67A27" w:rsidRPr="00B67A27" w:rsidRDefault="00000000">
      <w:pPr>
        <w:spacing w:line="276" w:lineRule="auto"/>
        <w:rPr>
          <w:ins w:id="1312" w:author="Giulia Moreni" w:date="2024-09-12T13:05:00Z"/>
          <w:i/>
          <w:color w:val="44546A"/>
          <w:sz w:val="18"/>
          <w:szCs w:val="18"/>
          <w:rPrChange w:id="1313" w:author="Giulia Moreni" w:date="2024-09-12T13:05:00Z">
            <w:rPr>
              <w:ins w:id="1314" w:author="Giulia Moreni" w:date="2024-09-12T13:05:00Z"/>
              <w:color w:val="44546A"/>
              <w:sz w:val="18"/>
              <w:szCs w:val="18"/>
            </w:rPr>
          </w:rPrChange>
        </w:rPr>
      </w:pPr>
      <w:ins w:id="1315" w:author="Giulia Moreni" w:date="2024-09-12T13:05:00Z">
        <w:r>
          <w:rPr>
            <w:i/>
            <w:color w:val="44546A"/>
            <w:sz w:val="18"/>
            <w:szCs w:val="18"/>
            <w:rPrChange w:id="1316" w:author="Giulia Moreni" w:date="2024-09-12T13:05:00Z">
              <w:rPr>
                <w:color w:val="44546A"/>
                <w:sz w:val="18"/>
                <w:szCs w:val="18"/>
              </w:rPr>
            </w:rPrChange>
          </w:rPr>
          <w:t>Figure S2: Mean firing rates of all groups for networks of different sizes. We show that, with proper scaling of the weights (see Methods), results for 5k,10k up to 80k neurons lead to very similar results.</w:t>
        </w:r>
      </w:ins>
    </w:p>
    <w:p w14:paraId="328C117A" w14:textId="77777777" w:rsidR="00B67A27" w:rsidRPr="00B67A27" w:rsidRDefault="00B67A27">
      <w:pPr>
        <w:spacing w:line="276" w:lineRule="auto"/>
        <w:rPr>
          <w:ins w:id="1317" w:author="Giulia Moreni" w:date="2024-09-12T13:05:00Z"/>
          <w:i/>
          <w:color w:val="44546A"/>
          <w:sz w:val="18"/>
          <w:szCs w:val="18"/>
          <w:rPrChange w:id="1318" w:author="Giulia Moreni" w:date="2024-09-12T13:05:00Z">
            <w:rPr>
              <w:ins w:id="1319" w:author="Giulia Moreni" w:date="2024-09-12T13:05:00Z"/>
              <w:color w:val="44546A"/>
              <w:sz w:val="18"/>
              <w:szCs w:val="18"/>
            </w:rPr>
          </w:rPrChange>
        </w:rPr>
      </w:pPr>
    </w:p>
    <w:p w14:paraId="42873815" w14:textId="77777777" w:rsidR="00B67A27" w:rsidRPr="00B67A27" w:rsidRDefault="00000000">
      <w:pPr>
        <w:rPr>
          <w:ins w:id="1320" w:author="Giulia Moreni" w:date="2024-09-12T13:05:00Z"/>
          <w:rPrChange w:id="1321" w:author="Giulia Moreni" w:date="2024-09-12T13:05:00Z">
            <w:rPr>
              <w:ins w:id="1322" w:author="Giulia Moreni" w:date="2024-09-12T13:05:00Z"/>
              <w:color w:val="44546A"/>
              <w:sz w:val="18"/>
              <w:szCs w:val="18"/>
            </w:rPr>
          </w:rPrChange>
        </w:rPr>
      </w:pPr>
      <w:ins w:id="1323" w:author="Giulia Moreni" w:date="2024-09-12T13:05:00Z">
        <w:r>
          <w:rPr>
            <w:noProof/>
            <w:rPrChange w:id="1324" w:author="Giulia Moreni" w:date="2024-09-12T13:05:00Z">
              <w:rPr>
                <w:noProof/>
                <w:color w:val="44546A"/>
                <w:sz w:val="18"/>
                <w:szCs w:val="18"/>
              </w:rPr>
            </w:rPrChange>
          </w:rPr>
          <w:lastRenderedPageBreak/>
          <w:drawing>
            <wp:inline distT="114300" distB="114300" distL="114300" distR="114300" wp14:anchorId="03572A46" wp14:editId="41FD6485">
              <wp:extent cx="5943600" cy="5499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5499100"/>
                      </a:xfrm>
                      <a:prstGeom prst="rect">
                        <a:avLst/>
                      </a:prstGeom>
                      <a:ln/>
                    </pic:spPr>
                  </pic:pic>
                </a:graphicData>
              </a:graphic>
            </wp:inline>
          </w:drawing>
        </w:r>
      </w:ins>
    </w:p>
    <w:p w14:paraId="0BA450F4" w14:textId="011E0CE3" w:rsidR="00B67A27" w:rsidRPr="003670E9" w:rsidRDefault="00000000">
      <w:pPr>
        <w:spacing w:line="276" w:lineRule="auto"/>
        <w:rPr>
          <w:ins w:id="1325" w:author="Giulia Moreni" w:date="2024-09-12T13:05:00Z"/>
          <w:sz w:val="18"/>
          <w:szCs w:val="18"/>
          <w:rPrChange w:id="1326" w:author="Jorge Mejias" w:date="2024-09-15T17:02:00Z" w16du:dateUtc="2024-09-15T15:02:00Z">
            <w:rPr>
              <w:ins w:id="1327" w:author="Giulia Moreni" w:date="2024-09-12T13:05:00Z"/>
            </w:rPr>
          </w:rPrChange>
        </w:rPr>
      </w:pPr>
      <w:ins w:id="1328" w:author="Giulia Moreni" w:date="2024-09-12T13:05:00Z">
        <w:r w:rsidRPr="003670E9">
          <w:rPr>
            <w:sz w:val="18"/>
            <w:szCs w:val="18"/>
            <w:rPrChange w:id="1329" w:author="Jorge Mejias" w:date="2024-09-15T17:02:00Z" w16du:dateUtc="2024-09-15T15:02:00Z">
              <w:rPr>
                <w:color w:val="44546A"/>
                <w:sz w:val="18"/>
                <w:szCs w:val="18"/>
              </w:rPr>
            </w:rPrChange>
          </w:rPr>
          <w:t>Figure S3: Power spectrum of excitatory mean firing rates across all layers in 4 different network condition (A)-(D)</w:t>
        </w:r>
      </w:ins>
      <w:r w:rsidR="003317EB" w:rsidRPr="003670E9">
        <w:rPr>
          <w:sz w:val="18"/>
          <w:szCs w:val="18"/>
          <w:rPrChange w:id="1330" w:author="Jorge Mejias" w:date="2024-09-15T17:02:00Z" w16du:dateUtc="2024-09-15T15:02:00Z">
            <w:rPr/>
          </w:rPrChange>
        </w:rPr>
        <w:t>.</w:t>
      </w:r>
      <w:ins w:id="1331" w:author="Giulia Moreni" w:date="2024-09-12T13:05:00Z">
        <w:r w:rsidRPr="003670E9">
          <w:rPr>
            <w:sz w:val="18"/>
            <w:szCs w:val="18"/>
            <w:rPrChange w:id="1332" w:author="Jorge Mejias" w:date="2024-09-15T17:02:00Z" w16du:dateUtc="2024-09-15T15:02:00Z">
              <w:rPr>
                <w:color w:val="44546A"/>
                <w:sz w:val="18"/>
                <w:szCs w:val="18"/>
              </w:rPr>
            </w:rPrChange>
          </w:rPr>
          <w:t xml:space="preserve"> A) Spontaneous condition B) Feedforward input of 150pA injected in 25% excitatory cells and 5% </w:t>
        </w:r>
        <w:proofErr w:type="spellStart"/>
        <w:r w:rsidRPr="003670E9">
          <w:rPr>
            <w:sz w:val="18"/>
            <w:szCs w:val="18"/>
            <w:rPrChange w:id="1333" w:author="Jorge Mejias" w:date="2024-09-15T17:02:00Z" w16du:dateUtc="2024-09-15T15:02:00Z">
              <w:rPr>
                <w:color w:val="44546A"/>
                <w:sz w:val="18"/>
                <w:szCs w:val="18"/>
              </w:rPr>
            </w:rPrChange>
          </w:rPr>
          <w:t>Pv</w:t>
        </w:r>
        <w:proofErr w:type="spellEnd"/>
        <w:r w:rsidRPr="003670E9">
          <w:rPr>
            <w:sz w:val="18"/>
            <w:szCs w:val="18"/>
            <w:rPrChange w:id="1334" w:author="Jorge Mejias" w:date="2024-09-15T17:02:00Z" w16du:dateUtc="2024-09-15T15:02:00Z">
              <w:rPr>
                <w:color w:val="44546A"/>
                <w:sz w:val="18"/>
                <w:szCs w:val="18"/>
              </w:rPr>
            </w:rPrChange>
          </w:rPr>
          <w:t xml:space="preserve"> cells in layer 4. C) Feedback input of 150pA injected in 25% excitatory cells and 5% </w:t>
        </w:r>
        <w:proofErr w:type="spellStart"/>
        <w:r w:rsidRPr="003670E9">
          <w:rPr>
            <w:sz w:val="18"/>
            <w:szCs w:val="18"/>
            <w:rPrChange w:id="1335" w:author="Jorge Mejias" w:date="2024-09-15T17:02:00Z" w16du:dateUtc="2024-09-15T15:02:00Z">
              <w:rPr>
                <w:color w:val="44546A"/>
                <w:sz w:val="18"/>
                <w:szCs w:val="18"/>
              </w:rPr>
            </w:rPrChange>
          </w:rPr>
          <w:t>Pv</w:t>
        </w:r>
        <w:proofErr w:type="spellEnd"/>
        <w:r w:rsidRPr="003670E9">
          <w:rPr>
            <w:sz w:val="18"/>
            <w:szCs w:val="18"/>
            <w:rPrChange w:id="1336" w:author="Jorge Mejias" w:date="2024-09-15T17:02:00Z" w16du:dateUtc="2024-09-15T15:02:00Z">
              <w:rPr>
                <w:color w:val="44546A"/>
                <w:sz w:val="18"/>
                <w:szCs w:val="18"/>
              </w:rPr>
            </w:rPrChange>
          </w:rPr>
          <w:t xml:space="preserve"> cells in layer 5.  D) Feedback input of 150pA injected in 25% excitatory cells and 5% </w:t>
        </w:r>
        <w:proofErr w:type="spellStart"/>
        <w:r w:rsidRPr="003670E9">
          <w:rPr>
            <w:sz w:val="18"/>
            <w:szCs w:val="18"/>
            <w:rPrChange w:id="1337" w:author="Jorge Mejias" w:date="2024-09-15T17:02:00Z" w16du:dateUtc="2024-09-15T15:02:00Z">
              <w:rPr>
                <w:color w:val="44546A"/>
                <w:sz w:val="18"/>
                <w:szCs w:val="18"/>
              </w:rPr>
            </w:rPrChange>
          </w:rPr>
          <w:t>Pv</w:t>
        </w:r>
        <w:proofErr w:type="spellEnd"/>
        <w:r w:rsidRPr="003670E9">
          <w:rPr>
            <w:sz w:val="18"/>
            <w:szCs w:val="18"/>
            <w:rPrChange w:id="1338" w:author="Jorge Mejias" w:date="2024-09-15T17:02:00Z" w16du:dateUtc="2024-09-15T15:02:00Z">
              <w:rPr>
                <w:color w:val="44546A"/>
                <w:sz w:val="18"/>
                <w:szCs w:val="18"/>
              </w:rPr>
            </w:rPrChange>
          </w:rPr>
          <w:t xml:space="preserve"> cells in layer 5 and layer 4.</w:t>
        </w:r>
      </w:ins>
      <w:r w:rsidR="003317EB" w:rsidRPr="003670E9">
        <w:rPr>
          <w:sz w:val="18"/>
          <w:szCs w:val="18"/>
          <w:rPrChange w:id="1339" w:author="Jorge Mejias" w:date="2024-09-15T17:02:00Z" w16du:dateUtc="2024-09-15T15:02:00Z">
            <w:rPr/>
          </w:rPrChange>
        </w:rPr>
        <w:t xml:space="preserve"> </w:t>
      </w:r>
      <w:ins w:id="1340" w:author="Giulia Moreni" w:date="2024-09-12T13:05:00Z">
        <w:r w:rsidRPr="003670E9">
          <w:rPr>
            <w:sz w:val="18"/>
            <w:szCs w:val="18"/>
            <w:rPrChange w:id="1341" w:author="Jorge Mejias" w:date="2024-09-15T17:02:00Z" w16du:dateUtc="2024-09-15T15:02:00Z">
              <w:rPr>
                <w:color w:val="44546A"/>
                <w:sz w:val="18"/>
                <w:szCs w:val="18"/>
              </w:rPr>
            </w:rPrChange>
          </w:rPr>
          <w:t xml:space="preserve">In all conditions no signs of oscillatory activity are shown. The subset of cells receiving the input shows some level of synchronisation, which is reflected in a small peak in their </w:t>
        </w:r>
        <w:proofErr w:type="gramStart"/>
        <w:r w:rsidRPr="003670E9">
          <w:rPr>
            <w:sz w:val="18"/>
            <w:szCs w:val="18"/>
            <w:rPrChange w:id="1342" w:author="Jorge Mejias" w:date="2024-09-15T17:02:00Z" w16du:dateUtc="2024-09-15T15:02:00Z">
              <w:rPr>
                <w:i/>
                <w:color w:val="44546A"/>
                <w:sz w:val="18"/>
                <w:szCs w:val="18"/>
              </w:rPr>
            </w:rPrChange>
          </w:rPr>
          <w:t>correspondent</w:t>
        </w:r>
        <w:r w:rsidRPr="003670E9">
          <w:rPr>
            <w:sz w:val="18"/>
            <w:szCs w:val="18"/>
            <w:rPrChange w:id="1343" w:author="Jorge Mejias" w:date="2024-09-15T17:02:00Z" w16du:dateUtc="2024-09-15T15:02:00Z">
              <w:rPr>
                <w:color w:val="44546A"/>
                <w:sz w:val="18"/>
                <w:szCs w:val="18"/>
              </w:rPr>
            </w:rPrChange>
          </w:rPr>
          <w:t xml:space="preserve">  power</w:t>
        </w:r>
        <w:proofErr w:type="gramEnd"/>
        <w:r w:rsidRPr="003670E9">
          <w:rPr>
            <w:sz w:val="18"/>
            <w:szCs w:val="18"/>
            <w:rPrChange w:id="1344" w:author="Jorge Mejias" w:date="2024-09-15T17:02:00Z" w16du:dateUtc="2024-09-15T15:02:00Z">
              <w:rPr>
                <w:color w:val="44546A"/>
                <w:sz w:val="18"/>
                <w:szCs w:val="18"/>
              </w:rPr>
            </w:rPrChange>
          </w:rPr>
          <w:t xml:space="preserve"> spectrum. </w:t>
        </w:r>
      </w:ins>
    </w:p>
    <w:p w14:paraId="39C25085" w14:textId="77777777" w:rsidR="00B67A27" w:rsidRPr="00B67A27" w:rsidRDefault="00000000">
      <w:pPr>
        <w:rPr>
          <w:ins w:id="1345" w:author="Giulia Moreni" w:date="2024-09-12T13:05:00Z"/>
          <w:rPrChange w:id="1346" w:author="Giulia Moreni" w:date="2024-09-12T13:05:00Z">
            <w:rPr>
              <w:ins w:id="1347" w:author="Giulia Moreni" w:date="2024-09-12T13:05:00Z"/>
              <w:color w:val="44546A"/>
              <w:sz w:val="18"/>
              <w:szCs w:val="18"/>
            </w:rPr>
          </w:rPrChange>
        </w:rPr>
      </w:pPr>
      <w:ins w:id="1348" w:author="Giulia Moreni" w:date="2024-09-12T13:05:00Z">
        <w:r>
          <w:rPr>
            <w:noProof/>
            <w:rPrChange w:id="1349" w:author="Giulia Moreni" w:date="2024-09-12T13:05:00Z">
              <w:rPr>
                <w:noProof/>
                <w:color w:val="44546A"/>
                <w:sz w:val="18"/>
                <w:szCs w:val="18"/>
              </w:rPr>
            </w:rPrChange>
          </w:rPr>
          <w:lastRenderedPageBreak/>
          <w:drawing>
            <wp:inline distT="114300" distB="114300" distL="114300" distR="114300" wp14:anchorId="310618C9" wp14:editId="51F1A206">
              <wp:extent cx="5943600" cy="5041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5041900"/>
                      </a:xfrm>
                      <a:prstGeom prst="rect">
                        <a:avLst/>
                      </a:prstGeom>
                      <a:ln/>
                    </pic:spPr>
                  </pic:pic>
                </a:graphicData>
              </a:graphic>
            </wp:inline>
          </w:drawing>
        </w:r>
      </w:ins>
    </w:p>
    <w:p w14:paraId="671B4687" w14:textId="670D1110" w:rsidR="00B67A27" w:rsidRPr="003670E9" w:rsidRDefault="00000000">
      <w:pPr>
        <w:spacing w:line="276" w:lineRule="auto"/>
        <w:rPr>
          <w:sz w:val="18"/>
          <w:szCs w:val="18"/>
          <w:rPrChange w:id="1350" w:author="Giulia Moreni" w:date="2024-09-12T13:05:00Z">
            <w:rPr>
              <w:i/>
              <w:color w:val="44546A"/>
              <w:sz w:val="18"/>
              <w:szCs w:val="18"/>
            </w:rPr>
          </w:rPrChange>
        </w:rPr>
      </w:pPr>
      <w:ins w:id="1351" w:author="Giulia Moreni" w:date="2024-09-12T13:05:00Z">
        <w:r w:rsidRPr="003670E9">
          <w:rPr>
            <w:sz w:val="18"/>
            <w:szCs w:val="18"/>
            <w:rPrChange w:id="1352" w:author="Giulia Moreni" w:date="2024-09-12T13:05:00Z">
              <w:rPr>
                <w:color w:val="44546A"/>
                <w:sz w:val="18"/>
                <w:szCs w:val="18"/>
              </w:rPr>
            </w:rPrChange>
          </w:rPr>
          <w:t>Figure S4:  Irregularity of single-unit spike trains quantified by the coefficient of variation of the inter-spike intervals in 4 different network conditions. A) Spontaneous condition B)</w:t>
        </w:r>
      </w:ins>
      <w:r w:rsidR="003317EB" w:rsidRPr="003670E9">
        <w:rPr>
          <w:sz w:val="18"/>
          <w:szCs w:val="18"/>
        </w:rPr>
        <w:t xml:space="preserve"> </w:t>
      </w:r>
      <w:ins w:id="1353" w:author="Giulia Moreni" w:date="2024-09-12T13:05:00Z">
        <w:r w:rsidRPr="003670E9">
          <w:rPr>
            <w:sz w:val="18"/>
            <w:szCs w:val="18"/>
            <w:rPrChange w:id="1354" w:author="Giulia Moreni" w:date="2024-09-12T13:05:00Z">
              <w:rPr>
                <w:color w:val="44546A"/>
                <w:sz w:val="18"/>
                <w:szCs w:val="18"/>
              </w:rPr>
            </w:rPrChange>
          </w:rPr>
          <w:t xml:space="preserve">Feedforward input of 150pA injected in 25% excitatory cells and 5% </w:t>
        </w:r>
        <w:proofErr w:type="spellStart"/>
        <w:r w:rsidRPr="003670E9">
          <w:rPr>
            <w:sz w:val="18"/>
            <w:szCs w:val="18"/>
            <w:rPrChange w:id="1355" w:author="Giulia Moreni" w:date="2024-09-12T13:05:00Z">
              <w:rPr>
                <w:color w:val="44546A"/>
                <w:sz w:val="18"/>
                <w:szCs w:val="18"/>
              </w:rPr>
            </w:rPrChange>
          </w:rPr>
          <w:t>Pv</w:t>
        </w:r>
        <w:proofErr w:type="spellEnd"/>
        <w:r w:rsidRPr="003670E9">
          <w:rPr>
            <w:sz w:val="18"/>
            <w:szCs w:val="18"/>
            <w:rPrChange w:id="1356" w:author="Giulia Moreni" w:date="2024-09-12T13:05:00Z">
              <w:rPr>
                <w:color w:val="44546A"/>
                <w:sz w:val="18"/>
                <w:szCs w:val="18"/>
              </w:rPr>
            </w:rPrChange>
          </w:rPr>
          <w:t xml:space="preserve"> cells in layer 4. C) Feedback input of 150pA injected in 25% excitatory cells and 5% </w:t>
        </w:r>
        <w:proofErr w:type="spellStart"/>
        <w:r w:rsidRPr="003670E9">
          <w:rPr>
            <w:sz w:val="18"/>
            <w:szCs w:val="18"/>
            <w:rPrChange w:id="1357" w:author="Giulia Moreni" w:date="2024-09-12T13:05:00Z">
              <w:rPr>
                <w:color w:val="44546A"/>
                <w:sz w:val="18"/>
                <w:szCs w:val="18"/>
              </w:rPr>
            </w:rPrChange>
          </w:rPr>
          <w:t>Pv</w:t>
        </w:r>
        <w:proofErr w:type="spellEnd"/>
        <w:r w:rsidRPr="003670E9">
          <w:rPr>
            <w:sz w:val="18"/>
            <w:szCs w:val="18"/>
            <w:rPrChange w:id="1358" w:author="Giulia Moreni" w:date="2024-09-12T13:05:00Z">
              <w:rPr>
                <w:color w:val="44546A"/>
                <w:sz w:val="18"/>
                <w:szCs w:val="18"/>
              </w:rPr>
            </w:rPrChange>
          </w:rPr>
          <w:t xml:space="preserve"> cells in layer 5.  D) Feedback input of 150pA injected in 25% excitatory cells and 5% </w:t>
        </w:r>
        <w:proofErr w:type="spellStart"/>
        <w:r w:rsidRPr="003670E9">
          <w:rPr>
            <w:sz w:val="18"/>
            <w:szCs w:val="18"/>
            <w:rPrChange w:id="1359" w:author="Giulia Moreni" w:date="2024-09-12T13:05:00Z">
              <w:rPr>
                <w:color w:val="44546A"/>
                <w:sz w:val="18"/>
                <w:szCs w:val="18"/>
              </w:rPr>
            </w:rPrChange>
          </w:rPr>
          <w:t>Pv</w:t>
        </w:r>
        <w:proofErr w:type="spellEnd"/>
        <w:r w:rsidRPr="003670E9">
          <w:rPr>
            <w:sz w:val="18"/>
            <w:szCs w:val="18"/>
            <w:rPrChange w:id="1360" w:author="Giulia Moreni" w:date="2024-09-12T13:05:00Z">
              <w:rPr>
                <w:color w:val="44546A"/>
                <w:sz w:val="18"/>
                <w:szCs w:val="18"/>
              </w:rPr>
            </w:rPrChange>
          </w:rPr>
          <w:t xml:space="preserve"> cells in layer 5 and layer 4.</w:t>
        </w:r>
      </w:ins>
      <w:r w:rsidR="003317EB" w:rsidRPr="003670E9">
        <w:rPr>
          <w:sz w:val="18"/>
          <w:szCs w:val="18"/>
        </w:rPr>
        <w:t xml:space="preserve"> </w:t>
      </w:r>
      <w:ins w:id="1361" w:author="Giulia Moreni" w:date="2024-09-12T13:05:00Z">
        <w:r w:rsidRPr="003670E9">
          <w:rPr>
            <w:sz w:val="18"/>
            <w:szCs w:val="18"/>
            <w:rPrChange w:id="1362" w:author="Giulia Moreni" w:date="2024-09-12T13:05:00Z">
              <w:rPr>
                <w:color w:val="44546A"/>
                <w:sz w:val="18"/>
                <w:szCs w:val="18"/>
              </w:rPr>
            </w:rPrChange>
          </w:rPr>
          <w:t xml:space="preserve">In all conditions most cells have a CV &gt;0.5 showing no synchrony. In A) and C) excitatory cells in layer </w:t>
        </w:r>
      </w:ins>
      <w:ins w:id="1363" w:author="Jorge Mejias" w:date="2024-09-15T17:02:00Z" w16du:dateUtc="2024-09-15T15:02:00Z">
        <w:r w:rsidR="003670E9">
          <w:rPr>
            <w:sz w:val="18"/>
            <w:szCs w:val="18"/>
          </w:rPr>
          <w:t>2/3</w:t>
        </w:r>
      </w:ins>
      <w:ins w:id="1364" w:author="Giulia Moreni" w:date="2024-09-12T13:05:00Z">
        <w:r w:rsidRPr="003670E9">
          <w:rPr>
            <w:sz w:val="18"/>
            <w:szCs w:val="18"/>
            <w:rPrChange w:id="1365" w:author="Giulia Moreni" w:date="2024-09-12T13:05:00Z">
              <w:rPr>
                <w:color w:val="44546A"/>
                <w:sz w:val="18"/>
                <w:szCs w:val="18"/>
              </w:rPr>
            </w:rPrChange>
          </w:rPr>
          <w:t xml:space="preserve"> have a low CV, probably </w:t>
        </w:r>
        <w:proofErr w:type="gramStart"/>
        <w:r w:rsidRPr="003670E9">
          <w:rPr>
            <w:sz w:val="18"/>
            <w:szCs w:val="18"/>
            <w:rPrChange w:id="1366" w:author="Giulia Moreni" w:date="2024-09-12T13:05:00Z">
              <w:rPr>
                <w:color w:val="44546A"/>
                <w:sz w:val="18"/>
                <w:szCs w:val="18"/>
              </w:rPr>
            </w:rPrChange>
          </w:rPr>
          <w:t>due to the fact that</w:t>
        </w:r>
        <w:proofErr w:type="gramEnd"/>
        <w:r w:rsidRPr="003670E9">
          <w:rPr>
            <w:sz w:val="18"/>
            <w:szCs w:val="18"/>
            <w:rPrChange w:id="1367" w:author="Giulia Moreni" w:date="2024-09-12T13:05:00Z">
              <w:rPr>
                <w:color w:val="44546A"/>
                <w:sz w:val="18"/>
                <w:szCs w:val="18"/>
              </w:rPr>
            </w:rPrChange>
          </w:rPr>
          <w:t xml:space="preserve"> the firing rate activity is very low, therefore the CV is harder to properly evaluate.</w:t>
        </w:r>
      </w:ins>
    </w:p>
    <w:p w14:paraId="1C6D8B5A" w14:textId="77777777" w:rsidR="00B67A27" w:rsidRDefault="00B67A27">
      <w:pPr>
        <w:spacing w:line="360" w:lineRule="auto"/>
      </w:pPr>
    </w:p>
    <w:p w14:paraId="3187BB29" w14:textId="77777777" w:rsidR="00B67A27" w:rsidRDefault="00000000">
      <w:pPr>
        <w:spacing w:line="360" w:lineRule="auto"/>
        <w:rPr>
          <w:ins w:id="1368" w:author="Giulia Moreni" w:date="2024-09-12T13:48:00Z"/>
        </w:rPr>
      </w:pPr>
      <w:ins w:id="1369" w:author="Giulia Moreni" w:date="2024-09-12T13:48:00Z">
        <w:r w:rsidRPr="00F77C2A">
          <w:rPr>
            <w:noProof/>
          </w:rPr>
          <w:lastRenderedPageBreak/>
          <w:drawing>
            <wp:inline distT="114300" distB="114300" distL="114300" distR="114300" wp14:anchorId="3DE19333" wp14:editId="11D8EF43">
              <wp:extent cx="5943600" cy="5029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5029200"/>
                      </a:xfrm>
                      <a:prstGeom prst="rect">
                        <a:avLst/>
                      </a:prstGeom>
                      <a:ln/>
                    </pic:spPr>
                  </pic:pic>
                </a:graphicData>
              </a:graphic>
            </wp:inline>
          </w:drawing>
        </w:r>
      </w:ins>
    </w:p>
    <w:p w14:paraId="3F23E7F7" w14:textId="77777777" w:rsidR="00B67A27" w:rsidRPr="003670E9" w:rsidRDefault="00000000">
      <w:pPr>
        <w:spacing w:line="360" w:lineRule="auto"/>
        <w:rPr>
          <w:i/>
          <w:color w:val="44546A"/>
          <w:sz w:val="18"/>
          <w:szCs w:val="18"/>
          <w:rPrChange w:id="1370" w:author="Giulia Moreni" w:date="2024-09-12T13:48:00Z">
            <w:rPr/>
          </w:rPrChange>
        </w:rPr>
      </w:pPr>
      <w:ins w:id="1371" w:author="Giulia Moreni" w:date="2024-09-12T13:48:00Z">
        <w:r w:rsidRPr="003670E9">
          <w:rPr>
            <w:sz w:val="18"/>
            <w:szCs w:val="18"/>
          </w:rPr>
          <w:t xml:space="preserve">Figure S5. Perturbations of specific cell types in spontaneous and feedforward-driven states. Panels (A), (B) and (C) provide additional information on the data presented in Fig. 3. (A) Matrix of input-output relationships of the network in the spontaneous state. We delivered excitatory input to one population (Y-axis) and observed its effect on others (X-axis), repeating this for all 16 populations to construct the matrix. We stimulated each subpopulation with a 30 </w:t>
        </w:r>
        <w:proofErr w:type="spellStart"/>
        <w:r w:rsidRPr="003670E9">
          <w:rPr>
            <w:sz w:val="18"/>
            <w:szCs w:val="18"/>
          </w:rPr>
          <w:t>pA</w:t>
        </w:r>
        <w:proofErr w:type="spellEnd"/>
        <w:r w:rsidRPr="003670E9">
          <w:rPr>
            <w:sz w:val="18"/>
            <w:szCs w:val="18"/>
          </w:rPr>
          <w:t xml:space="preserve"> DC current and monitored the resultant firing rate changes in all other subpopulations. This matrix shows the exact percentage changes of the firing rates compared to the situation pre- perturbative injection. The diagonal (change of firing rate of the perturbed cells) are removed from the colour code and set to black. (B) Displays the response matrix for the feedforward-driven state, wherein excitatory input is provided to a subset of L4 pyramidal cells and PV cells (Input of 150pA to 25% of E4 and 5% of PV4). (C) Matrix illustrating the difference in percentage change between the two conditions (i.e. if in the spontaneous case the percentage change is +50% and in the FF is +30%, the difference matrix will show -20%). The black contour square indicates when a change in sign between the two matrices occurred.</w:t>
        </w:r>
      </w:ins>
    </w:p>
    <w:p w14:paraId="5F86C0ED" w14:textId="77777777" w:rsidR="00B67A27" w:rsidRDefault="00000000">
      <w:pPr>
        <w:spacing w:line="360" w:lineRule="auto"/>
        <w:rPr>
          <w:i/>
          <w:color w:val="44546A"/>
          <w:sz w:val="18"/>
          <w:szCs w:val="18"/>
        </w:rPr>
      </w:pPr>
      <w:r w:rsidRPr="00F77C2A">
        <w:rPr>
          <w:i/>
          <w:noProof/>
          <w:color w:val="44546A"/>
          <w:sz w:val="18"/>
          <w:szCs w:val="18"/>
        </w:rPr>
        <w:lastRenderedPageBreak/>
        <w:drawing>
          <wp:inline distT="114300" distB="114300" distL="114300" distR="114300" wp14:anchorId="4A5F87C0" wp14:editId="4DE7A33F">
            <wp:extent cx="5943600" cy="2552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2552700"/>
                    </a:xfrm>
                    <a:prstGeom prst="rect">
                      <a:avLst/>
                    </a:prstGeom>
                    <a:ln/>
                  </pic:spPr>
                </pic:pic>
              </a:graphicData>
            </a:graphic>
          </wp:inline>
        </w:drawing>
      </w:r>
    </w:p>
    <w:p w14:paraId="4FA427E7" w14:textId="77777777" w:rsidR="00B67A27" w:rsidRDefault="00000000">
      <w:pPr>
        <w:spacing w:line="360" w:lineRule="auto"/>
        <w:rPr>
          <w:i/>
          <w:color w:val="44546A"/>
          <w:sz w:val="18"/>
          <w:szCs w:val="18"/>
        </w:rPr>
      </w:pPr>
      <w:r>
        <w:rPr>
          <w:i/>
          <w:color w:val="44546A"/>
          <w:sz w:val="18"/>
          <w:szCs w:val="18"/>
        </w:rPr>
        <w:t>Figure S6: Perturbational input-output matrix in feedback-driven condition. Panels (A) and (B) provide additional information on the data presented in Fig. 4. (A) Perturbational matrix of input-output relationships within the network. With feedback input (150pA input to 25</w:t>
      </w:r>
      <w:proofErr w:type="gramStart"/>
      <w:r>
        <w:rPr>
          <w:i/>
          <w:color w:val="44546A"/>
          <w:sz w:val="18"/>
          <w:szCs w:val="18"/>
        </w:rPr>
        <w:t>%  pyramidal</w:t>
      </w:r>
      <w:proofErr w:type="gramEnd"/>
      <w:r>
        <w:rPr>
          <w:i/>
          <w:color w:val="44546A"/>
          <w:sz w:val="18"/>
          <w:szCs w:val="18"/>
        </w:rPr>
        <w:t xml:space="preserve"> cells and 5% PV cells in layer 5) applied, we administered input to one population (indicated on the Y-axis) and observed the effects on the others (X-axis). This process was repeated for all 16 populations to compile the matrix. We stimulated each subpopulation with a 30 </w:t>
      </w:r>
      <w:proofErr w:type="spellStart"/>
      <w:r>
        <w:rPr>
          <w:i/>
          <w:color w:val="44546A"/>
          <w:sz w:val="18"/>
          <w:szCs w:val="18"/>
        </w:rPr>
        <w:t>pA</w:t>
      </w:r>
      <w:proofErr w:type="spellEnd"/>
      <w:r>
        <w:rPr>
          <w:i/>
          <w:color w:val="44546A"/>
          <w:sz w:val="18"/>
          <w:szCs w:val="18"/>
        </w:rPr>
        <w:t xml:space="preserve"> DC current and monitored the resultant firing rate changes in all other populations. The matrix shows the exact percentage changes of the firing rates compared to the situation pre- perturbation injection. (B) Comparative matrix between the feedback and spontaneous conditions.</w:t>
      </w:r>
    </w:p>
    <w:p w14:paraId="679BA0A8" w14:textId="77777777" w:rsidR="00B67A27" w:rsidRDefault="00B67A27">
      <w:pPr>
        <w:spacing w:line="360" w:lineRule="auto"/>
        <w:rPr>
          <w:i/>
          <w:color w:val="44546A"/>
          <w:sz w:val="18"/>
          <w:szCs w:val="18"/>
        </w:rPr>
      </w:pPr>
    </w:p>
    <w:p w14:paraId="586F41C5" w14:textId="77777777" w:rsidR="00B67A27" w:rsidRDefault="00B67A27">
      <w:pPr>
        <w:spacing w:line="360" w:lineRule="auto"/>
        <w:rPr>
          <w:ins w:id="1372" w:author="Giulia Moreni" w:date="2024-09-12T14:17:00Z"/>
          <w:i/>
          <w:color w:val="44546A"/>
          <w:sz w:val="18"/>
          <w:szCs w:val="18"/>
        </w:rPr>
      </w:pPr>
    </w:p>
    <w:p w14:paraId="3F3AFC42" w14:textId="77777777" w:rsidR="00B67A27" w:rsidRDefault="00B67A27">
      <w:pPr>
        <w:spacing w:line="360" w:lineRule="auto"/>
        <w:rPr>
          <w:ins w:id="1373" w:author="Giulia Moreni" w:date="2024-09-12T14:17:00Z"/>
          <w:i/>
          <w:color w:val="44546A"/>
          <w:sz w:val="18"/>
          <w:szCs w:val="18"/>
        </w:rPr>
      </w:pPr>
    </w:p>
    <w:p w14:paraId="1E377B7A" w14:textId="2998E687" w:rsidR="00B67A27" w:rsidRDefault="00000000">
      <w:pPr>
        <w:rPr>
          <w:i/>
          <w:color w:val="44546A"/>
          <w:sz w:val="18"/>
          <w:szCs w:val="18"/>
        </w:rPr>
        <w:pPrChange w:id="1374" w:author="Giulia Moreni" w:date="2024-09-12T14:17:00Z">
          <w:pPr>
            <w:spacing w:line="360" w:lineRule="auto"/>
          </w:pPr>
        </w:pPrChange>
      </w:pPr>
      <w:ins w:id="1375" w:author="Giulia Moreni" w:date="2024-09-12T14:17:00Z">
        <w:r w:rsidRPr="00F77C2A">
          <w:rPr>
            <w:i/>
            <w:noProof/>
            <w:color w:val="44546A"/>
            <w:sz w:val="18"/>
            <w:szCs w:val="18"/>
          </w:rPr>
          <w:lastRenderedPageBreak/>
          <w:drawing>
            <wp:inline distT="114300" distB="114300" distL="114300" distR="114300" wp14:anchorId="4A6E8133" wp14:editId="0C5F6F27">
              <wp:extent cx="5943600" cy="4572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4572000"/>
                      </a:xfrm>
                      <a:prstGeom prst="rect">
                        <a:avLst/>
                      </a:prstGeom>
                      <a:ln/>
                    </pic:spPr>
                  </pic:pic>
                </a:graphicData>
              </a:graphic>
            </wp:inline>
          </w:drawing>
        </w:r>
        <w:r>
          <w:rPr>
            <w:i/>
            <w:color w:val="44546A"/>
            <w:sz w:val="18"/>
            <w:szCs w:val="18"/>
          </w:rPr>
          <w:t>Figure S7: Panels (B) and (D) provide additional information on the data presented in Fig. 3D and Fig. 3C, respectively (shown again here as (A) and (C)).</w:t>
        </w:r>
      </w:ins>
      <w:r w:rsidR="00634F4E">
        <w:rPr>
          <w:i/>
          <w:color w:val="44546A"/>
          <w:sz w:val="18"/>
          <w:szCs w:val="18"/>
        </w:rPr>
        <w:t xml:space="preserve"> </w:t>
      </w:r>
      <w:ins w:id="1376" w:author="Giulia Moreni" w:date="2024-09-12T14:17:00Z">
        <w:r>
          <w:rPr>
            <w:i/>
            <w:color w:val="44546A"/>
            <w:sz w:val="18"/>
            <w:szCs w:val="18"/>
          </w:rPr>
          <w:t xml:space="preserve">(A) displays the number of changes &gt;20% (or &lt;-20%) in the corresponding perturbation matrix. We conducted perturbation analyses for 14 different network conditions, defined by varying feedforward (FF) input to layer 4, resulting in a 16x16 matrix for each cell group, although these matrices are not displayed here. Each condition varied the input strength to excitatory neurons in layer 4,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alterations &gt;20% (or &lt;-20</w:t>
        </w:r>
        <w:proofErr w:type="gramStart"/>
        <w:r>
          <w:rPr>
            <w:i/>
            <w:color w:val="44546A"/>
            <w:sz w:val="18"/>
            <w:szCs w:val="18"/>
          </w:rPr>
          <w:t>%)  in</w:t>
        </w:r>
        <w:proofErr w:type="gramEnd"/>
        <w:r>
          <w:rPr>
            <w:i/>
            <w:color w:val="44546A"/>
            <w:sz w:val="18"/>
            <w:szCs w:val="18"/>
          </w:rPr>
          <w:t xml:space="preserve"> the respective matrix (the sum of red and blue squares). Increased input to layer 4 results in fewer perturbation-induced changes in the firing rates of other populations.</w:t>
        </w:r>
      </w:ins>
      <w:r w:rsidR="00634F4E">
        <w:rPr>
          <w:i/>
          <w:color w:val="44546A"/>
          <w:sz w:val="18"/>
          <w:szCs w:val="18"/>
        </w:rPr>
        <w:t xml:space="preserve"> </w:t>
      </w:r>
      <w:ins w:id="1377" w:author="Giulia Moreni" w:date="2024-09-12T14:17:00Z">
        <w:r>
          <w:rPr>
            <w:i/>
            <w:color w:val="44546A"/>
            <w:sz w:val="18"/>
            <w:szCs w:val="18"/>
          </w:rPr>
          <w:t>(B) shows percentages of positive changes in firing rates elicited by all possible perturbations in each network state, computed from the total number of changes presented in A. The complementary percentages in the panel also provide data for the negative changes.</w:t>
        </w:r>
      </w:ins>
      <w:r w:rsidR="00634F4E">
        <w:rPr>
          <w:i/>
          <w:color w:val="44546A"/>
          <w:sz w:val="18"/>
          <w:szCs w:val="18"/>
        </w:rPr>
        <w:t xml:space="preserve"> </w:t>
      </w:r>
      <w:ins w:id="1378" w:author="Giulia Moreni" w:date="2024-09-12T14:17:00Z">
        <w:r>
          <w:rPr>
            <w:i/>
            <w:color w:val="44546A"/>
            <w:sz w:val="18"/>
            <w:szCs w:val="18"/>
          </w:rPr>
          <w:t xml:space="preserve">(C) displays the number of changes &gt;20% (or &lt;-20%) in the corresponding perturbation matrix for 14 different network conditions, defined by varying feedback (FB) input to layer 5, resulting in a 16x16 matrix for each cell group, although these matrices are not displayed here. Each condition varied the input strength to excitatory neurons in layer 5, with values on the X-axis ranging from 0 to 400 </w:t>
        </w:r>
        <w:proofErr w:type="spellStart"/>
        <w:r>
          <w:rPr>
            <w:i/>
            <w:color w:val="44546A"/>
            <w:sz w:val="18"/>
            <w:szCs w:val="18"/>
          </w:rPr>
          <w:t>pA.</w:t>
        </w:r>
        <w:proofErr w:type="spellEnd"/>
        <w:r>
          <w:rPr>
            <w:i/>
            <w:color w:val="44546A"/>
            <w:sz w:val="18"/>
            <w:szCs w:val="18"/>
          </w:rPr>
          <w:t xml:space="preserve"> The Y-axis represents the number of </w:t>
        </w:r>
      </w:ins>
      <w:ins w:id="1379" w:author="Jorge Mejias" w:date="2024-09-15T19:14:00Z" w16du:dateUtc="2024-09-15T17:14:00Z">
        <w:r w:rsidR="00CD2F2F">
          <w:rPr>
            <w:i/>
            <w:color w:val="44546A"/>
            <w:sz w:val="18"/>
            <w:szCs w:val="18"/>
          </w:rPr>
          <w:t>substantial</w:t>
        </w:r>
      </w:ins>
      <w:ins w:id="1380" w:author="Giulia Moreni" w:date="2024-09-12T14:17:00Z">
        <w:r>
          <w:rPr>
            <w:i/>
            <w:color w:val="44546A"/>
            <w:sz w:val="18"/>
            <w:szCs w:val="18"/>
          </w:rPr>
          <w:t xml:space="preserve"> alterations &gt;20% (or &lt;-20%) in the respective matrix (the sum of red and blue squares). Increased input to layer 5 results in fewer perturbation-induced changes in the firing rates of other populations.</w:t>
        </w:r>
      </w:ins>
      <w:r w:rsidR="00634F4E">
        <w:rPr>
          <w:i/>
          <w:color w:val="44546A"/>
          <w:sz w:val="18"/>
          <w:szCs w:val="18"/>
        </w:rPr>
        <w:t xml:space="preserve"> </w:t>
      </w:r>
      <w:ins w:id="1381" w:author="Giulia Moreni" w:date="2024-09-12T14:17:00Z">
        <w:r>
          <w:rPr>
            <w:i/>
            <w:color w:val="44546A"/>
            <w:sz w:val="18"/>
            <w:szCs w:val="18"/>
          </w:rPr>
          <w:t>(D) presents percentages of positive changes in firing rates elicited by all possible perturbations in each network state, computed from the total number of changes shown in C. The complementary percentages in the panel also provide data for the negative changes.</w:t>
        </w:r>
      </w:ins>
    </w:p>
    <w:p w14:paraId="5188AE18" w14:textId="77777777" w:rsidR="00B67A27" w:rsidRDefault="00000000">
      <w:pPr>
        <w:spacing w:line="360" w:lineRule="auto"/>
      </w:pPr>
      <w:r>
        <w:rPr>
          <w:i/>
          <w:color w:val="44546A"/>
          <w:sz w:val="18"/>
          <w:szCs w:val="18"/>
        </w:rPr>
        <w:lastRenderedPageBreak/>
        <w:t xml:space="preserve"> </w:t>
      </w:r>
      <w:r>
        <w:rPr>
          <w:noProof/>
        </w:rPr>
        <w:drawing>
          <wp:inline distT="114300" distB="114300" distL="114300" distR="114300" wp14:anchorId="4437D4AE" wp14:editId="2CE6E2D1">
            <wp:extent cx="5943600" cy="5232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5232400"/>
                    </a:xfrm>
                    <a:prstGeom prst="rect">
                      <a:avLst/>
                    </a:prstGeom>
                    <a:ln/>
                  </pic:spPr>
                </pic:pic>
              </a:graphicData>
            </a:graphic>
          </wp:inline>
        </w:drawing>
      </w:r>
    </w:p>
    <w:p w14:paraId="038BA018" w14:textId="77777777" w:rsidR="00B67A27" w:rsidRDefault="00B67A27">
      <w:pPr>
        <w:keepNext/>
        <w:jc w:val="center"/>
      </w:pPr>
    </w:p>
    <w:p w14:paraId="1E89763D" w14:textId="77777777" w:rsidR="00B67A27" w:rsidRDefault="00000000">
      <w:pPr>
        <w:pBdr>
          <w:top w:val="nil"/>
          <w:left w:val="nil"/>
          <w:bottom w:val="nil"/>
          <w:right w:val="nil"/>
          <w:between w:val="nil"/>
        </w:pBdr>
        <w:spacing w:after="200"/>
        <w:rPr>
          <w:i/>
          <w:color w:val="44546A"/>
          <w:sz w:val="18"/>
          <w:szCs w:val="18"/>
        </w:rPr>
      </w:pPr>
      <w:r>
        <w:rPr>
          <w:i/>
          <w:color w:val="44546A"/>
          <w:sz w:val="18"/>
          <w:szCs w:val="18"/>
        </w:rPr>
        <w:t>Figure S</w:t>
      </w:r>
      <w:ins w:id="1382" w:author="Giulia Moreni" w:date="2024-09-10T13:54:00Z">
        <w:r>
          <w:rPr>
            <w:i/>
            <w:color w:val="44546A"/>
            <w:sz w:val="18"/>
            <w:szCs w:val="18"/>
          </w:rPr>
          <w:t>8</w:t>
        </w:r>
      </w:ins>
      <w:del w:id="1383" w:author="Giulia Moreni" w:date="2024-09-10T13:54:00Z">
        <w:r>
          <w:rPr>
            <w:i/>
            <w:color w:val="44546A"/>
            <w:sz w:val="18"/>
            <w:szCs w:val="18"/>
          </w:rPr>
          <w:delText>1</w:delText>
        </w:r>
      </w:del>
      <w:r>
        <w:rPr>
          <w:i/>
          <w:color w:val="44546A"/>
          <w:sz w:val="18"/>
          <w:szCs w:val="18"/>
        </w:rPr>
        <w:t xml:space="preserve">: Number of </w:t>
      </w:r>
      <w:del w:id="1384" w:author="Giulia Moreni" w:date="2024-09-10T13:55:00Z">
        <w:r>
          <w:rPr>
            <w:i/>
            <w:color w:val="44546A"/>
            <w:sz w:val="18"/>
            <w:szCs w:val="18"/>
          </w:rPr>
          <w:delText>significant</w:delText>
        </w:r>
      </w:del>
      <w:r>
        <w:rPr>
          <w:i/>
          <w:color w:val="44546A"/>
          <w:sz w:val="18"/>
          <w:szCs w:val="18"/>
        </w:rPr>
        <w:t xml:space="preserve"> changes</w:t>
      </w:r>
      <w:ins w:id="1385" w:author="Giulia Moreni" w:date="2024-09-10T13:55:00Z">
        <w:r>
          <w:rPr>
            <w:i/>
            <w:color w:val="44546A"/>
            <w:sz w:val="18"/>
            <w:szCs w:val="18"/>
          </w:rPr>
          <w:t xml:space="preserve"> &gt;20% (or &lt;-20%)</w:t>
        </w:r>
      </w:ins>
      <w:r>
        <w:rPr>
          <w:i/>
          <w:color w:val="44546A"/>
          <w:sz w:val="18"/>
          <w:szCs w:val="18"/>
        </w:rPr>
        <w:t xml:space="preserve"> (A) and percentages (B) for positive changes in firing rates elicited by all possible perturbations in the spontaneous state (</w:t>
      </w:r>
      <w:proofErr w:type="spellStart"/>
      <w:r>
        <w:rPr>
          <w:i/>
          <w:color w:val="44546A"/>
          <w:sz w:val="18"/>
          <w:szCs w:val="18"/>
        </w:rPr>
        <w:t>Spont</w:t>
      </w:r>
      <w:proofErr w:type="spellEnd"/>
      <w:r>
        <w:rPr>
          <w:i/>
          <w:color w:val="44546A"/>
          <w:sz w:val="18"/>
          <w:szCs w:val="18"/>
        </w:rPr>
        <w:t>), feedforward-driven state (</w:t>
      </w:r>
      <w:del w:id="1386" w:author="Giulia Moreni" w:date="2024-09-10T13:55:00Z">
        <w:r>
          <w:rPr>
            <w:i/>
            <w:color w:val="44546A"/>
            <w:sz w:val="18"/>
            <w:szCs w:val="18"/>
          </w:rPr>
          <w:delText>FF e</w:delText>
        </w:r>
      </w:del>
      <w:ins w:id="1387" w:author="Giulia Moreni" w:date="2024-09-10T13:55:00Z">
        <w:r>
          <w:rPr>
            <w:i/>
            <w:color w:val="44546A"/>
            <w:sz w:val="18"/>
            <w:szCs w:val="18"/>
          </w:rPr>
          <w:t>L</w:t>
        </w:r>
      </w:ins>
      <w:r>
        <w:rPr>
          <w:i/>
          <w:color w:val="44546A"/>
          <w:sz w:val="18"/>
          <w:szCs w:val="18"/>
        </w:rPr>
        <w:t>4), feedforward-feedback combination (</w:t>
      </w:r>
      <w:ins w:id="1388" w:author="Giulia Moreni" w:date="2024-09-10T13:55:00Z">
        <w:r>
          <w:rPr>
            <w:i/>
            <w:color w:val="44546A"/>
            <w:sz w:val="18"/>
            <w:szCs w:val="18"/>
          </w:rPr>
          <w:t>L4 &amp; L5</w:t>
        </w:r>
      </w:ins>
      <w:del w:id="1389" w:author="Giulia Moreni" w:date="2024-09-10T13:55:00Z">
        <w:r>
          <w:rPr>
            <w:i/>
            <w:color w:val="44546A"/>
            <w:sz w:val="18"/>
            <w:szCs w:val="18"/>
          </w:rPr>
          <w:delText>FF e4 + FB e5</w:delText>
        </w:r>
      </w:del>
      <w:r>
        <w:rPr>
          <w:i/>
          <w:color w:val="44546A"/>
          <w:sz w:val="18"/>
          <w:szCs w:val="18"/>
        </w:rPr>
        <w:t xml:space="preserve">), and feedback-driven state in all its five possible configurations (i.e. targeting </w:t>
      </w:r>
      <w:del w:id="1390" w:author="Giulia Moreni" w:date="2024-09-10T13:56:00Z">
        <w:r>
          <w:rPr>
            <w:i/>
            <w:color w:val="44546A"/>
            <w:sz w:val="18"/>
            <w:szCs w:val="18"/>
          </w:rPr>
          <w:delText>pyramidal</w:delText>
        </w:r>
      </w:del>
      <w:ins w:id="1391" w:author="Giulia Moreni" w:date="2024-09-10T13:56:00Z">
        <w:r>
          <w:rPr>
            <w:i/>
            <w:color w:val="44546A"/>
            <w:sz w:val="18"/>
            <w:szCs w:val="18"/>
          </w:rPr>
          <w:t xml:space="preserve"> subset of pyramidal and PV in </w:t>
        </w:r>
      </w:ins>
      <w:r>
        <w:rPr>
          <w:i/>
          <w:color w:val="44546A"/>
          <w:sz w:val="18"/>
          <w:szCs w:val="18"/>
        </w:rPr>
        <w:t xml:space="preserve"> layer 5 (</w:t>
      </w:r>
      <w:ins w:id="1392" w:author="Giulia Moreni" w:date="2024-09-10T13:56:00Z">
        <w:r>
          <w:rPr>
            <w:i/>
            <w:color w:val="44546A"/>
            <w:sz w:val="18"/>
            <w:szCs w:val="18"/>
          </w:rPr>
          <w:t>L5</w:t>
        </w:r>
      </w:ins>
      <w:del w:id="1393" w:author="Giulia Moreni" w:date="2024-09-10T13:56:00Z">
        <w:r>
          <w:rPr>
            <w:i/>
            <w:color w:val="44546A"/>
            <w:sz w:val="18"/>
            <w:szCs w:val="18"/>
          </w:rPr>
          <w:delText>FB e5</w:delText>
        </w:r>
      </w:del>
      <w:r>
        <w:rPr>
          <w:i/>
          <w:color w:val="44546A"/>
          <w:sz w:val="18"/>
          <w:szCs w:val="18"/>
        </w:rPr>
        <w:t>),</w:t>
      </w:r>
      <w:ins w:id="1394" w:author="Giulia Moreni" w:date="2024-09-10T13:56:00Z">
        <w:r>
          <w:rPr>
            <w:i/>
            <w:color w:val="44546A"/>
            <w:sz w:val="18"/>
            <w:szCs w:val="18"/>
          </w:rPr>
          <w:t>subset of</w:t>
        </w:r>
      </w:ins>
      <w:r>
        <w:rPr>
          <w:i/>
          <w:color w:val="44546A"/>
          <w:sz w:val="18"/>
          <w:szCs w:val="18"/>
        </w:rPr>
        <w:t xml:space="preserve"> pyramidal</w:t>
      </w:r>
      <w:ins w:id="1395" w:author="Giulia Moreni" w:date="2024-09-10T13:56:00Z">
        <w:r>
          <w:rPr>
            <w:i/>
            <w:color w:val="44546A"/>
            <w:sz w:val="18"/>
            <w:szCs w:val="18"/>
          </w:rPr>
          <w:t xml:space="preserve"> and PV cells in</w:t>
        </w:r>
      </w:ins>
      <w:r>
        <w:rPr>
          <w:i/>
          <w:color w:val="44546A"/>
          <w:sz w:val="18"/>
          <w:szCs w:val="18"/>
        </w:rPr>
        <w:t xml:space="preserve"> layer 2/3 (</w:t>
      </w:r>
      <w:del w:id="1396" w:author="Giulia Moreni" w:date="2024-09-10T13:57:00Z">
        <w:r>
          <w:rPr>
            <w:i/>
            <w:color w:val="44546A"/>
            <w:sz w:val="18"/>
            <w:szCs w:val="18"/>
          </w:rPr>
          <w:delText>FB e/</w:delText>
        </w:r>
      </w:del>
      <w:ins w:id="1397" w:author="Giulia Moreni" w:date="2024-09-10T13:57:00Z">
        <w:r>
          <w:rPr>
            <w:i/>
            <w:color w:val="44546A"/>
            <w:sz w:val="18"/>
            <w:szCs w:val="18"/>
          </w:rPr>
          <w:t>L</w:t>
        </w:r>
      </w:ins>
      <w:r>
        <w:rPr>
          <w:i/>
          <w:color w:val="44546A"/>
          <w:sz w:val="18"/>
          <w:szCs w:val="18"/>
        </w:rPr>
        <w:t xml:space="preserve">23), </w:t>
      </w:r>
      <w:ins w:id="1398" w:author="Giulia Moreni" w:date="2024-09-10T13:57:00Z">
        <w:r>
          <w:rPr>
            <w:i/>
            <w:color w:val="44546A"/>
            <w:sz w:val="18"/>
            <w:szCs w:val="18"/>
          </w:rPr>
          <w:t xml:space="preserve">subset of </w:t>
        </w:r>
      </w:ins>
      <w:r>
        <w:rPr>
          <w:i/>
          <w:color w:val="44546A"/>
          <w:sz w:val="18"/>
          <w:szCs w:val="18"/>
        </w:rPr>
        <w:t xml:space="preserve">pyramidal </w:t>
      </w:r>
      <w:ins w:id="1399" w:author="Giulia Moreni" w:date="2024-09-10T13:57:00Z">
        <w:r>
          <w:rPr>
            <w:i/>
            <w:color w:val="44546A"/>
            <w:sz w:val="18"/>
            <w:szCs w:val="18"/>
          </w:rPr>
          <w:t xml:space="preserve">and </w:t>
        </w:r>
        <w:proofErr w:type="spellStart"/>
        <w:r>
          <w:rPr>
            <w:i/>
            <w:color w:val="44546A"/>
            <w:sz w:val="18"/>
            <w:szCs w:val="18"/>
          </w:rPr>
          <w:t>Pv</w:t>
        </w:r>
        <w:proofErr w:type="spellEnd"/>
        <w:r>
          <w:rPr>
            <w:i/>
            <w:color w:val="44546A"/>
            <w:sz w:val="18"/>
            <w:szCs w:val="18"/>
          </w:rPr>
          <w:t xml:space="preserve"> cells in </w:t>
        </w:r>
      </w:ins>
      <w:r>
        <w:rPr>
          <w:i/>
          <w:color w:val="44546A"/>
          <w:sz w:val="18"/>
          <w:szCs w:val="18"/>
        </w:rPr>
        <w:t>layer 2/3 and 5 (</w:t>
      </w:r>
      <w:ins w:id="1400" w:author="Giulia Moreni" w:date="2024-09-10T13:57:00Z">
        <w:r>
          <w:rPr>
            <w:i/>
            <w:color w:val="44546A"/>
            <w:sz w:val="18"/>
            <w:szCs w:val="18"/>
          </w:rPr>
          <w:t>L2/3 &amp; L5</w:t>
        </w:r>
      </w:ins>
      <w:del w:id="1401" w:author="Giulia Moreni" w:date="2024-09-10T13:57:00Z">
        <w:r>
          <w:rPr>
            <w:i/>
            <w:color w:val="44546A"/>
            <w:sz w:val="18"/>
            <w:szCs w:val="18"/>
          </w:rPr>
          <w:delText>FB e2/3_e5</w:delText>
        </w:r>
      </w:del>
      <w:r>
        <w:rPr>
          <w:i/>
          <w:color w:val="44546A"/>
          <w:sz w:val="18"/>
          <w:szCs w:val="18"/>
        </w:rPr>
        <w:t xml:space="preserve">), </w:t>
      </w:r>
      <w:ins w:id="1402" w:author="Giulia Moreni" w:date="2024-09-10T13:58:00Z">
        <w:r>
          <w:rPr>
            <w:i/>
            <w:color w:val="44546A"/>
            <w:sz w:val="18"/>
            <w:szCs w:val="18"/>
          </w:rPr>
          <w:t xml:space="preserve">subset of </w:t>
        </w:r>
      </w:ins>
      <w:r>
        <w:rPr>
          <w:i/>
          <w:color w:val="44546A"/>
          <w:sz w:val="18"/>
          <w:szCs w:val="18"/>
        </w:rPr>
        <w:t xml:space="preserve">pyramidal and PV </w:t>
      </w:r>
      <w:ins w:id="1403" w:author="Giulia Moreni" w:date="2024-09-10T13:59:00Z">
        <w:r>
          <w:rPr>
            <w:i/>
            <w:color w:val="44546A"/>
            <w:sz w:val="18"/>
            <w:szCs w:val="18"/>
          </w:rPr>
          <w:t xml:space="preserve">cells in </w:t>
        </w:r>
      </w:ins>
      <w:r>
        <w:rPr>
          <w:i/>
          <w:color w:val="44546A"/>
          <w:sz w:val="18"/>
          <w:szCs w:val="18"/>
        </w:rPr>
        <w:t xml:space="preserve">layer </w:t>
      </w:r>
      <w:ins w:id="1404" w:author="Giulia Moreni" w:date="2024-09-10T13:59:00Z">
        <w:r>
          <w:rPr>
            <w:i/>
            <w:color w:val="44546A"/>
            <w:sz w:val="18"/>
            <w:szCs w:val="18"/>
          </w:rPr>
          <w:t>2/3 ,</w:t>
        </w:r>
      </w:ins>
      <w:r>
        <w:rPr>
          <w:i/>
          <w:color w:val="44546A"/>
          <w:sz w:val="18"/>
          <w:szCs w:val="18"/>
        </w:rPr>
        <w:t>5</w:t>
      </w:r>
      <w:ins w:id="1405" w:author="Giulia Moreni" w:date="2024-09-10T13:59:00Z">
        <w:r>
          <w:rPr>
            <w:i/>
            <w:color w:val="44546A"/>
            <w:sz w:val="18"/>
            <w:szCs w:val="18"/>
          </w:rPr>
          <w:t xml:space="preserve"> and 6</w:t>
        </w:r>
      </w:ins>
      <w:r>
        <w:rPr>
          <w:i/>
          <w:color w:val="44546A"/>
          <w:sz w:val="18"/>
          <w:szCs w:val="18"/>
        </w:rPr>
        <w:t xml:space="preserve"> (</w:t>
      </w:r>
      <w:ins w:id="1406" w:author="Giulia Moreni" w:date="2024-09-10T13:59:00Z">
        <w:r>
          <w:rPr>
            <w:i/>
            <w:color w:val="44546A"/>
            <w:sz w:val="18"/>
            <w:szCs w:val="18"/>
          </w:rPr>
          <w:t>L2/3, L5 &amp; L6)</w:t>
        </w:r>
      </w:ins>
      <w:del w:id="1407" w:author="Giulia Moreni" w:date="2024-09-10T13:59:00Z">
        <w:r>
          <w:rPr>
            <w:i/>
            <w:color w:val="44546A"/>
            <w:sz w:val="18"/>
            <w:szCs w:val="18"/>
          </w:rPr>
          <w:delText>F</w:delText>
        </w:r>
      </w:del>
      <w:del w:id="1408" w:author="Giulia Moreni" w:date="2024-09-12T14:39:00Z">
        <w:r>
          <w:rPr>
            <w:i/>
            <w:color w:val="44546A"/>
            <w:sz w:val="18"/>
            <w:szCs w:val="18"/>
          </w:rPr>
          <w:delText>B e2/3_pv5)</w:delText>
        </w:r>
      </w:del>
      <w:r>
        <w:rPr>
          <w:i/>
          <w:color w:val="44546A"/>
          <w:sz w:val="18"/>
          <w:szCs w:val="18"/>
        </w:rPr>
        <w:t xml:space="preserve">, and </w:t>
      </w:r>
      <w:ins w:id="1409" w:author="Giulia Moreni" w:date="2024-09-10T13:58:00Z">
        <w:r>
          <w:rPr>
            <w:i/>
            <w:color w:val="44546A"/>
            <w:sz w:val="18"/>
            <w:szCs w:val="18"/>
          </w:rPr>
          <w:t xml:space="preserve">subset of </w:t>
        </w:r>
      </w:ins>
      <w:r>
        <w:rPr>
          <w:i/>
          <w:color w:val="44546A"/>
          <w:sz w:val="18"/>
          <w:szCs w:val="18"/>
        </w:rPr>
        <w:t>pyramidal</w:t>
      </w:r>
      <w:ins w:id="1410" w:author="Giulia Moreni" w:date="2024-09-10T13:58:00Z">
        <w:r>
          <w:rPr>
            <w:i/>
            <w:color w:val="44546A"/>
            <w:sz w:val="18"/>
            <w:szCs w:val="18"/>
          </w:rPr>
          <w:t xml:space="preserve"> and PV cells in</w:t>
        </w:r>
      </w:ins>
      <w:r>
        <w:rPr>
          <w:i/>
          <w:color w:val="44546A"/>
          <w:sz w:val="18"/>
          <w:szCs w:val="18"/>
        </w:rPr>
        <w:t xml:space="preserve"> layer 6(</w:t>
      </w:r>
      <w:del w:id="1411" w:author="Giulia Moreni" w:date="2024-09-10T13:58:00Z">
        <w:r>
          <w:rPr>
            <w:i/>
            <w:color w:val="44546A"/>
            <w:sz w:val="18"/>
            <w:szCs w:val="18"/>
          </w:rPr>
          <w:delText>FB e</w:delText>
        </w:r>
      </w:del>
      <w:ins w:id="1412" w:author="Giulia Moreni" w:date="2024-09-10T13:58:00Z">
        <w:r>
          <w:rPr>
            <w:i/>
            <w:color w:val="44546A"/>
            <w:sz w:val="18"/>
            <w:szCs w:val="18"/>
          </w:rPr>
          <w:t>L</w:t>
        </w:r>
      </w:ins>
      <w:r>
        <w:rPr>
          <w:i/>
          <w:color w:val="44546A"/>
          <w:sz w:val="18"/>
          <w:szCs w:val="18"/>
        </w:rPr>
        <w:t>6)). The complementary numbers for the bottom panel also provide the data for the negative changes.</w:t>
      </w:r>
      <w:ins w:id="1413" w:author="Giulia Moreni" w:date="2024-09-10T13:59:00Z">
        <w:r>
          <w:rPr>
            <w:i/>
            <w:color w:val="44546A"/>
            <w:sz w:val="18"/>
            <w:szCs w:val="18"/>
          </w:rPr>
          <w:t xml:space="preserve"> </w:t>
        </w:r>
      </w:ins>
      <w:r>
        <w:rPr>
          <w:i/>
          <w:color w:val="44546A"/>
          <w:sz w:val="18"/>
          <w:szCs w:val="18"/>
        </w:rPr>
        <w:t xml:space="preserve">This figure provides extra analysis on the data presented in Fig. </w:t>
      </w:r>
      <w:ins w:id="1414" w:author="Giulia Moreni" w:date="2024-09-12T13:14:00Z">
        <w:r>
          <w:rPr>
            <w:i/>
            <w:color w:val="44546A"/>
            <w:sz w:val="18"/>
            <w:szCs w:val="18"/>
          </w:rPr>
          <w:t>3</w:t>
        </w:r>
      </w:ins>
      <w:del w:id="1415" w:author="Giulia Moreni" w:date="2024-09-12T13:14:00Z">
        <w:r>
          <w:rPr>
            <w:i/>
            <w:color w:val="44546A"/>
            <w:sz w:val="18"/>
            <w:szCs w:val="18"/>
          </w:rPr>
          <w:delText>2</w:delText>
        </w:r>
      </w:del>
      <w:proofErr w:type="gramStart"/>
      <w:r>
        <w:rPr>
          <w:i/>
          <w:color w:val="44546A"/>
          <w:sz w:val="18"/>
          <w:szCs w:val="18"/>
        </w:rPr>
        <w:t xml:space="preserve">A,  </w:t>
      </w:r>
      <w:ins w:id="1416" w:author="Giulia Moreni" w:date="2024-09-12T13:14:00Z">
        <w:r>
          <w:rPr>
            <w:i/>
            <w:color w:val="44546A"/>
            <w:sz w:val="18"/>
            <w:szCs w:val="18"/>
          </w:rPr>
          <w:t>3</w:t>
        </w:r>
      </w:ins>
      <w:proofErr w:type="gramEnd"/>
      <w:del w:id="1417" w:author="Giulia Moreni" w:date="2024-09-12T13:14:00Z">
        <w:r>
          <w:rPr>
            <w:i/>
            <w:color w:val="44546A"/>
            <w:sz w:val="18"/>
            <w:szCs w:val="18"/>
          </w:rPr>
          <w:delText>2</w:delText>
        </w:r>
      </w:del>
      <w:r>
        <w:rPr>
          <w:i/>
          <w:color w:val="44546A"/>
          <w:sz w:val="18"/>
          <w:szCs w:val="18"/>
        </w:rPr>
        <w:t xml:space="preserve">B, </w:t>
      </w:r>
      <w:ins w:id="1418" w:author="Giulia Moreni" w:date="2024-09-12T13:14:00Z">
        <w:r>
          <w:rPr>
            <w:i/>
            <w:color w:val="44546A"/>
            <w:sz w:val="18"/>
            <w:szCs w:val="18"/>
          </w:rPr>
          <w:t>4</w:t>
        </w:r>
      </w:ins>
      <w:del w:id="1419" w:author="Giulia Moreni" w:date="2024-09-12T13:14:00Z">
        <w:r>
          <w:rPr>
            <w:i/>
            <w:color w:val="44546A"/>
            <w:sz w:val="18"/>
            <w:szCs w:val="18"/>
          </w:rPr>
          <w:delText>3</w:delText>
        </w:r>
      </w:del>
      <w:r>
        <w:rPr>
          <w:i/>
          <w:color w:val="44546A"/>
          <w:sz w:val="18"/>
          <w:szCs w:val="18"/>
        </w:rPr>
        <w:t xml:space="preserve">A, </w:t>
      </w:r>
      <w:ins w:id="1420" w:author="Giulia Moreni" w:date="2024-09-12T13:14:00Z">
        <w:r>
          <w:rPr>
            <w:i/>
            <w:color w:val="44546A"/>
            <w:sz w:val="18"/>
            <w:szCs w:val="18"/>
          </w:rPr>
          <w:t>5</w:t>
        </w:r>
      </w:ins>
      <w:del w:id="1421" w:author="Giulia Moreni" w:date="2024-09-12T13:14:00Z">
        <w:r>
          <w:rPr>
            <w:i/>
            <w:color w:val="44546A"/>
            <w:sz w:val="18"/>
            <w:szCs w:val="18"/>
          </w:rPr>
          <w:delText>4</w:delText>
        </w:r>
      </w:del>
      <w:r>
        <w:rPr>
          <w:i/>
          <w:color w:val="44546A"/>
          <w:sz w:val="18"/>
          <w:szCs w:val="18"/>
        </w:rPr>
        <w:t xml:space="preserve">B, </w:t>
      </w:r>
      <w:ins w:id="1422" w:author="Giulia Moreni" w:date="2024-09-12T13:14:00Z">
        <w:r>
          <w:rPr>
            <w:i/>
            <w:color w:val="44546A"/>
            <w:sz w:val="18"/>
            <w:szCs w:val="18"/>
          </w:rPr>
          <w:t>6</w:t>
        </w:r>
      </w:ins>
      <w:del w:id="1423" w:author="Giulia Moreni" w:date="2024-09-12T13:14:00Z">
        <w:r>
          <w:rPr>
            <w:i/>
            <w:color w:val="44546A"/>
            <w:sz w:val="18"/>
            <w:szCs w:val="18"/>
          </w:rPr>
          <w:delText>5</w:delText>
        </w:r>
      </w:del>
      <w:r>
        <w:rPr>
          <w:i/>
          <w:color w:val="44546A"/>
          <w:sz w:val="18"/>
          <w:szCs w:val="18"/>
        </w:rPr>
        <w:t>C.</w:t>
      </w:r>
    </w:p>
    <w:p w14:paraId="1A89BA82" w14:textId="77777777" w:rsidR="00B67A27" w:rsidRPr="00B67A27" w:rsidRDefault="00000000">
      <w:pPr>
        <w:rPr>
          <w:ins w:id="1424" w:author="Giulia Moreni" w:date="2024-09-10T14:42:00Z"/>
          <w:rPrChange w:id="1425" w:author="Giulia Moreni" w:date="2024-09-10T14:42:00Z">
            <w:rPr>
              <w:ins w:id="1426" w:author="Giulia Moreni" w:date="2024-09-10T14:42:00Z"/>
              <w:i/>
              <w:color w:val="44546A"/>
              <w:sz w:val="18"/>
              <w:szCs w:val="18"/>
            </w:rPr>
          </w:rPrChange>
        </w:rPr>
      </w:pPr>
      <w:ins w:id="1427" w:author="Giulia Moreni" w:date="2024-09-10T14:42:00Z">
        <w:r>
          <w:rPr>
            <w:noProof/>
            <w:rPrChange w:id="1428" w:author="Giulia Moreni" w:date="2024-09-10T14:42:00Z">
              <w:rPr>
                <w:i/>
                <w:noProof/>
                <w:color w:val="44546A"/>
                <w:sz w:val="18"/>
                <w:szCs w:val="18"/>
              </w:rPr>
            </w:rPrChange>
          </w:rPr>
          <w:lastRenderedPageBreak/>
          <w:drawing>
            <wp:inline distT="114300" distB="114300" distL="114300" distR="114300" wp14:anchorId="309829F8" wp14:editId="71C6E664">
              <wp:extent cx="3869741" cy="6356909"/>
              <wp:effectExtent l="0" t="0" r="3810" b="635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892839" cy="6394853"/>
                      </a:xfrm>
                      <a:prstGeom prst="rect">
                        <a:avLst/>
                      </a:prstGeom>
                      <a:ln/>
                    </pic:spPr>
                  </pic:pic>
                </a:graphicData>
              </a:graphic>
            </wp:inline>
          </w:drawing>
        </w:r>
      </w:ins>
    </w:p>
    <w:p w14:paraId="207E7CF7" w14:textId="35878D76" w:rsidR="00B67A27" w:rsidRPr="00A23842" w:rsidRDefault="00000000">
      <w:pPr>
        <w:spacing w:line="360" w:lineRule="auto"/>
        <w:rPr>
          <w:ins w:id="1429" w:author="Giulia Moreni" w:date="2024-09-10T14:42:00Z"/>
          <w:sz w:val="18"/>
          <w:szCs w:val="18"/>
          <w:rPrChange w:id="1430" w:author="Giulia Moreni" w:date="2024-09-10T14:42:00Z">
            <w:rPr>
              <w:ins w:id="1431" w:author="Giulia Moreni" w:date="2024-09-10T14:42:00Z"/>
              <w:i/>
              <w:color w:val="44546A"/>
              <w:sz w:val="18"/>
              <w:szCs w:val="18"/>
            </w:rPr>
          </w:rPrChange>
        </w:rPr>
      </w:pPr>
      <w:ins w:id="1432" w:author="Giulia Moreni" w:date="2024-09-10T14:42:00Z">
        <w:r w:rsidRPr="00A23842">
          <w:rPr>
            <w:sz w:val="18"/>
            <w:szCs w:val="18"/>
            <w:rPrChange w:id="1433" w:author="Giulia Moreni" w:date="2024-09-10T14:42:00Z">
              <w:rPr>
                <w:i/>
                <w:color w:val="44546A"/>
                <w:sz w:val="18"/>
                <w:szCs w:val="18"/>
              </w:rPr>
            </w:rPrChange>
          </w:rPr>
          <w:t xml:space="preserve">Figure S9: Perturbation analysis in four different feedback-driven states. Panels (A), (B), (C), (D) provide additional information on the data presented in Fig. 5. (A)-(D) Perturbation Input-output matrices for four distinct feedback states: A) Input to subset of E and PV neurons in layer 2/3. B) Input to subset of E and PV neurons in layer 2/3 and layer 5. C) Input to subset of E and PV neurons in layer 6. D) Input to subset of E and </w:t>
        </w:r>
        <w:proofErr w:type="gramStart"/>
        <w:r w:rsidRPr="00A23842">
          <w:rPr>
            <w:sz w:val="18"/>
            <w:szCs w:val="18"/>
            <w:rPrChange w:id="1434" w:author="Giulia Moreni" w:date="2024-09-10T14:42:00Z">
              <w:rPr>
                <w:i/>
                <w:color w:val="44546A"/>
                <w:sz w:val="18"/>
                <w:szCs w:val="18"/>
              </w:rPr>
            </w:rPrChange>
          </w:rPr>
          <w:t>PV  excitatory</w:t>
        </w:r>
        <w:proofErr w:type="gramEnd"/>
        <w:r w:rsidRPr="00A23842">
          <w:rPr>
            <w:sz w:val="18"/>
            <w:szCs w:val="18"/>
            <w:rPrChange w:id="1435" w:author="Giulia Moreni" w:date="2024-09-10T14:42:00Z">
              <w:rPr>
                <w:i/>
                <w:color w:val="44546A"/>
                <w:sz w:val="18"/>
                <w:szCs w:val="18"/>
              </w:rPr>
            </w:rPrChange>
          </w:rPr>
          <w:t xml:space="preserve"> neurons in layer 2/3 , 5 and  6. Within each condition, we delivered a 30 </w:t>
        </w:r>
        <w:proofErr w:type="spellStart"/>
        <w:r w:rsidRPr="00A23842">
          <w:rPr>
            <w:sz w:val="18"/>
            <w:szCs w:val="18"/>
            <w:rPrChange w:id="1436" w:author="Giulia Moreni" w:date="2024-09-10T14:42:00Z">
              <w:rPr>
                <w:i/>
                <w:color w:val="44546A"/>
                <w:sz w:val="18"/>
                <w:szCs w:val="18"/>
              </w:rPr>
            </w:rPrChange>
          </w:rPr>
          <w:t>pA</w:t>
        </w:r>
        <w:proofErr w:type="spellEnd"/>
        <w:r w:rsidRPr="00A23842">
          <w:rPr>
            <w:sz w:val="18"/>
            <w:szCs w:val="18"/>
            <w:rPrChange w:id="1437" w:author="Giulia Moreni" w:date="2024-09-10T14:42:00Z">
              <w:rPr>
                <w:i/>
                <w:color w:val="44546A"/>
                <w:sz w:val="18"/>
                <w:szCs w:val="18"/>
              </w:rPr>
            </w:rPrChange>
          </w:rPr>
          <w:t xml:space="preserve"> DC current to one population (Y-axis) and observed the resultant effects on the others (X-axis). We replicated this procedure for all 16 populations to derive each matrix. The matrices show the exact percentage changes of the firing rates compared to the situation pre- perturbation injection. (E) To quantify the differences between the conditions we used the </w:t>
        </w:r>
        <w:proofErr w:type="spellStart"/>
        <w:r w:rsidRPr="00A23842">
          <w:rPr>
            <w:sz w:val="18"/>
            <w:szCs w:val="18"/>
            <w:rPrChange w:id="1438" w:author="Giulia Moreni" w:date="2024-09-10T14:42:00Z">
              <w:rPr>
                <w:i/>
                <w:color w:val="44546A"/>
                <w:sz w:val="18"/>
                <w:szCs w:val="18"/>
              </w:rPr>
            </w:rPrChange>
          </w:rPr>
          <w:t>Frobenius</w:t>
        </w:r>
        <w:proofErr w:type="spellEnd"/>
        <w:r w:rsidRPr="00A23842">
          <w:rPr>
            <w:sz w:val="18"/>
            <w:szCs w:val="18"/>
            <w:rPrChange w:id="1439" w:author="Giulia Moreni" w:date="2024-09-10T14:42:00Z">
              <w:rPr>
                <w:i/>
                <w:color w:val="44546A"/>
                <w:sz w:val="18"/>
                <w:szCs w:val="18"/>
              </w:rPr>
            </w:rPrChange>
          </w:rPr>
          <w:t xml:space="preserve"> norm: we compute the pairwise distances between all the matrices to see which conditions are closer to each other.</w:t>
        </w:r>
      </w:ins>
    </w:p>
    <w:p w14:paraId="4D42DCA1" w14:textId="77777777" w:rsidR="00A23842" w:rsidRDefault="00A23842">
      <w:pPr>
        <w:spacing w:line="360" w:lineRule="auto"/>
      </w:pPr>
    </w:p>
    <w:p w14:paraId="6D6BDC13" w14:textId="77777777" w:rsidR="00A23842" w:rsidRPr="00B67A27" w:rsidRDefault="00A23842">
      <w:pPr>
        <w:spacing w:line="360" w:lineRule="auto"/>
        <w:rPr>
          <w:ins w:id="1440" w:author="Giulia Moreni" w:date="2024-09-10T14:42:00Z"/>
          <w:rPrChange w:id="1441" w:author="Giulia Moreni" w:date="2024-09-10T14:42:00Z">
            <w:rPr>
              <w:ins w:id="1442" w:author="Giulia Moreni" w:date="2024-09-10T14:42:00Z"/>
              <w:i/>
              <w:color w:val="44546A"/>
              <w:sz w:val="18"/>
              <w:szCs w:val="18"/>
            </w:rPr>
          </w:rPrChange>
        </w:rPr>
      </w:pPr>
    </w:p>
    <w:p w14:paraId="28CDFF34" w14:textId="77777777" w:rsidR="00B67A27" w:rsidRPr="00B67A27" w:rsidRDefault="00000000">
      <w:pPr>
        <w:spacing w:line="360" w:lineRule="auto"/>
        <w:rPr>
          <w:ins w:id="1443" w:author="Giulia Moreni" w:date="2024-09-10T14:42:00Z"/>
          <w:i/>
          <w:color w:val="212121"/>
          <w:sz w:val="18"/>
          <w:szCs w:val="18"/>
          <w:rPrChange w:id="1444" w:author="Giulia Moreni" w:date="2024-09-10T14:42:00Z">
            <w:rPr>
              <w:ins w:id="1445" w:author="Giulia Moreni" w:date="2024-09-10T14:42:00Z"/>
              <w:i/>
              <w:color w:val="44546A"/>
              <w:sz w:val="18"/>
              <w:szCs w:val="18"/>
            </w:rPr>
          </w:rPrChange>
        </w:rPr>
      </w:pPr>
      <w:ins w:id="1446" w:author="Giulia Moreni" w:date="2024-09-10T14:42:00Z">
        <w:r>
          <w:rPr>
            <w:i/>
            <w:noProof/>
            <w:color w:val="212121"/>
            <w:sz w:val="18"/>
            <w:szCs w:val="18"/>
            <w:rPrChange w:id="1447" w:author="Giulia Moreni" w:date="2024-09-10T14:42:00Z">
              <w:rPr>
                <w:i/>
                <w:noProof/>
                <w:color w:val="44546A"/>
                <w:sz w:val="18"/>
                <w:szCs w:val="18"/>
              </w:rPr>
            </w:rPrChange>
          </w:rPr>
          <w:drawing>
            <wp:inline distT="114300" distB="114300" distL="114300" distR="114300" wp14:anchorId="7A159253" wp14:editId="289B7D34">
              <wp:extent cx="5943600" cy="5168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5168900"/>
                      </a:xfrm>
                      <a:prstGeom prst="rect">
                        <a:avLst/>
                      </a:prstGeom>
                      <a:ln/>
                    </pic:spPr>
                  </pic:pic>
                </a:graphicData>
              </a:graphic>
            </wp:inline>
          </w:drawing>
        </w:r>
      </w:ins>
    </w:p>
    <w:p w14:paraId="01C448C8" w14:textId="77777777" w:rsidR="00B67A27" w:rsidRPr="00B67A27" w:rsidRDefault="00000000">
      <w:pPr>
        <w:spacing w:line="360" w:lineRule="auto"/>
        <w:rPr>
          <w:ins w:id="1448" w:author="Giulia Moreni" w:date="2024-09-10T14:42:00Z"/>
          <w:i/>
          <w:color w:val="212121"/>
          <w:sz w:val="18"/>
          <w:szCs w:val="18"/>
          <w:rPrChange w:id="1449" w:author="Giulia Moreni" w:date="2024-09-10T14:42:00Z">
            <w:rPr>
              <w:ins w:id="1450" w:author="Giulia Moreni" w:date="2024-09-10T14:42:00Z"/>
              <w:i/>
              <w:color w:val="44546A"/>
              <w:sz w:val="18"/>
              <w:szCs w:val="18"/>
            </w:rPr>
          </w:rPrChange>
        </w:rPr>
      </w:pPr>
      <w:ins w:id="1451" w:author="Giulia Moreni" w:date="2024-09-10T14:42:00Z">
        <w:r>
          <w:rPr>
            <w:i/>
            <w:color w:val="212121"/>
            <w:sz w:val="18"/>
            <w:szCs w:val="18"/>
            <w:rPrChange w:id="1452" w:author="Giulia Moreni" w:date="2024-09-10T14:42:00Z">
              <w:rPr>
                <w:i/>
                <w:color w:val="44546A"/>
                <w:sz w:val="18"/>
                <w:szCs w:val="18"/>
              </w:rPr>
            </w:rPrChange>
          </w:rPr>
          <w:t xml:space="preserve"> Figure S10: Perturbation analysis for the network in </w:t>
        </w:r>
        <w:proofErr w:type="gramStart"/>
        <w:r>
          <w:rPr>
            <w:i/>
            <w:color w:val="212121"/>
            <w:sz w:val="18"/>
            <w:szCs w:val="18"/>
            <w:rPrChange w:id="1453" w:author="Giulia Moreni" w:date="2024-09-10T14:42:00Z">
              <w:rPr>
                <w:i/>
                <w:color w:val="44546A"/>
                <w:sz w:val="18"/>
                <w:szCs w:val="18"/>
              </w:rPr>
            </w:rPrChange>
          </w:rPr>
          <w:t>the  feedback</w:t>
        </w:r>
        <w:proofErr w:type="gramEnd"/>
        <w:r>
          <w:rPr>
            <w:i/>
            <w:color w:val="212121"/>
            <w:sz w:val="18"/>
            <w:szCs w:val="18"/>
            <w:rPrChange w:id="1454" w:author="Giulia Moreni" w:date="2024-09-10T14:42:00Z">
              <w:rPr>
                <w:i/>
                <w:color w:val="44546A"/>
                <w:sz w:val="18"/>
                <w:szCs w:val="18"/>
              </w:rPr>
            </w:rPrChange>
          </w:rPr>
          <w:t xml:space="preserve"> and feedforward inputs combined.  Panels (A), (B), (C), (D) provide additional information on the data presented in Fig. 6. (A) Matrix of input-output relationships of the network. When both inputs to L4 and L5 are present, we delivered a 30 </w:t>
        </w:r>
        <w:proofErr w:type="spellStart"/>
        <w:r>
          <w:rPr>
            <w:i/>
            <w:color w:val="212121"/>
            <w:sz w:val="18"/>
            <w:szCs w:val="18"/>
            <w:rPrChange w:id="1455" w:author="Giulia Moreni" w:date="2024-09-10T14:42:00Z">
              <w:rPr>
                <w:i/>
                <w:color w:val="44546A"/>
                <w:sz w:val="18"/>
                <w:szCs w:val="18"/>
              </w:rPr>
            </w:rPrChange>
          </w:rPr>
          <w:t>pA</w:t>
        </w:r>
        <w:proofErr w:type="spellEnd"/>
        <w:r>
          <w:rPr>
            <w:i/>
            <w:color w:val="212121"/>
            <w:sz w:val="18"/>
            <w:szCs w:val="18"/>
            <w:rPrChange w:id="1456" w:author="Giulia Moreni" w:date="2024-09-10T14:42:00Z">
              <w:rPr>
                <w:i/>
                <w:color w:val="44546A"/>
                <w:sz w:val="18"/>
                <w:szCs w:val="18"/>
              </w:rPr>
            </w:rPrChange>
          </w:rPr>
          <w:t xml:space="preserve"> DC current to one population (Y-axis) and observed the resultant effects on the others (X-axis). We repeated this procedure for the 16 populations to obtain the matrix. The matrices show the exact percentage changes of the firing rates compared to the situation pre- perturbation injection. (B) Matrix showing the difference between the feedback &amp; feedforward situation and the spontaneous condition. (C) Matrix showing the difference between the feedback &amp; feedforward situation and the feedforward only condition. (D) Matrix showing the difference between the feedback &amp; feedforward situation and the feedback only condition. The black contour square indicates when a change in sign between the two matrices occurred.</w:t>
        </w:r>
      </w:ins>
    </w:p>
    <w:p w14:paraId="6228E0CB" w14:textId="77777777" w:rsidR="00B67A27" w:rsidRPr="00B67A27" w:rsidRDefault="00B67A27">
      <w:pPr>
        <w:rPr>
          <w:i/>
          <w:color w:val="212121"/>
          <w:sz w:val="18"/>
          <w:szCs w:val="18"/>
          <w:rPrChange w:id="1457" w:author="Giulia Moreni" w:date="2024-09-10T14:42:00Z">
            <w:rPr/>
          </w:rPrChange>
        </w:rPr>
      </w:pPr>
    </w:p>
    <w:p w14:paraId="5544B82B" w14:textId="77777777" w:rsidR="00B67A27" w:rsidRPr="00B67A27" w:rsidRDefault="00B67A27">
      <w:pPr>
        <w:pBdr>
          <w:top w:val="nil"/>
          <w:left w:val="nil"/>
          <w:bottom w:val="nil"/>
          <w:right w:val="nil"/>
          <w:between w:val="nil"/>
        </w:pBdr>
        <w:spacing w:after="200"/>
        <w:rPr>
          <w:i/>
          <w:color w:val="212121"/>
          <w:sz w:val="18"/>
          <w:szCs w:val="18"/>
          <w:rPrChange w:id="1458" w:author="Giulia Moreni" w:date="2024-09-10T14:42:00Z">
            <w:rPr>
              <w:i/>
              <w:color w:val="44546A"/>
              <w:sz w:val="18"/>
              <w:szCs w:val="18"/>
            </w:rPr>
          </w:rPrChange>
        </w:rPr>
      </w:pPr>
    </w:p>
    <w:p w14:paraId="485A3418" w14:textId="77777777" w:rsidR="00B67A27" w:rsidRPr="00B67A27" w:rsidRDefault="00B67A27">
      <w:pPr>
        <w:rPr>
          <w:i/>
          <w:color w:val="212121"/>
          <w:sz w:val="18"/>
          <w:szCs w:val="18"/>
          <w:rPrChange w:id="1459" w:author="Giulia Moreni" w:date="2024-09-10T14:42:00Z">
            <w:rPr/>
          </w:rPrChange>
        </w:rPr>
      </w:pPr>
    </w:p>
    <w:p w14:paraId="478D5AD4" w14:textId="77777777" w:rsidR="00B67A27" w:rsidRPr="00B67A27" w:rsidRDefault="00B67A27">
      <w:pPr>
        <w:rPr>
          <w:i/>
          <w:color w:val="212121"/>
          <w:sz w:val="18"/>
          <w:szCs w:val="18"/>
          <w:rPrChange w:id="1460" w:author="Giulia Moreni" w:date="2024-09-10T14:42:00Z">
            <w:rPr/>
          </w:rPrChange>
        </w:rPr>
      </w:pPr>
    </w:p>
    <w:p w14:paraId="14E25641" w14:textId="77777777" w:rsidR="00B67A27" w:rsidRPr="00B67A27" w:rsidRDefault="00B67A27">
      <w:pPr>
        <w:rPr>
          <w:i/>
          <w:color w:val="212121"/>
          <w:sz w:val="18"/>
          <w:szCs w:val="18"/>
          <w:rPrChange w:id="1461" w:author="Giulia Moreni" w:date="2024-09-10T14:42:00Z">
            <w:rPr/>
          </w:rPrChange>
        </w:rPr>
      </w:pPr>
    </w:p>
    <w:p w14:paraId="4A13A9EB" w14:textId="77777777" w:rsidR="00B67A27" w:rsidRPr="00B67A27" w:rsidRDefault="00B67A27">
      <w:pPr>
        <w:rPr>
          <w:i/>
          <w:color w:val="212121"/>
          <w:sz w:val="18"/>
          <w:szCs w:val="18"/>
          <w:rPrChange w:id="1462" w:author="Giulia Moreni" w:date="2024-09-10T14:42:00Z">
            <w:rPr/>
          </w:rPrChange>
        </w:rPr>
      </w:pPr>
    </w:p>
    <w:p w14:paraId="3B3BE8C1" w14:textId="2BF683D5" w:rsidR="00B67A27" w:rsidRPr="00B67A27" w:rsidRDefault="00000000" w:rsidP="00A23842">
      <w:pPr>
        <w:rPr>
          <w:ins w:id="1463" w:author="Giulia Moreni" w:date="2024-09-10T15:52:00Z"/>
          <w:i/>
          <w:color w:val="212121"/>
          <w:sz w:val="18"/>
          <w:szCs w:val="18"/>
          <w:rPrChange w:id="1464" w:author="Giulia Moreni" w:date="2024-09-10T14:42:00Z">
            <w:rPr>
              <w:ins w:id="1465" w:author="Giulia Moreni" w:date="2024-09-10T15:52:00Z"/>
              <w:i/>
              <w:color w:val="44546A"/>
              <w:sz w:val="18"/>
              <w:szCs w:val="18"/>
            </w:rPr>
          </w:rPrChange>
        </w:rPr>
      </w:pPr>
      <w:r>
        <w:rPr>
          <w:i/>
          <w:noProof/>
          <w:color w:val="212121"/>
          <w:sz w:val="18"/>
          <w:szCs w:val="18"/>
          <w:rPrChange w:id="1466" w:author="Giulia Moreni" w:date="2024-09-10T14:42:00Z">
            <w:rPr>
              <w:i/>
              <w:noProof/>
              <w:sz w:val="18"/>
              <w:szCs w:val="18"/>
            </w:rPr>
          </w:rPrChange>
        </w:rPr>
        <w:drawing>
          <wp:inline distT="114300" distB="114300" distL="114300" distR="114300" wp14:anchorId="701F01E3" wp14:editId="70986509">
            <wp:extent cx="5943600" cy="4419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4419600"/>
                    </a:xfrm>
                    <a:prstGeom prst="rect">
                      <a:avLst/>
                    </a:prstGeom>
                    <a:ln/>
                  </pic:spPr>
                </pic:pic>
              </a:graphicData>
            </a:graphic>
          </wp:inline>
        </w:drawing>
      </w:r>
      <w:r>
        <w:rPr>
          <w:i/>
          <w:color w:val="212121"/>
          <w:sz w:val="18"/>
          <w:szCs w:val="18"/>
          <w:rPrChange w:id="1467" w:author="Giulia Moreni" w:date="2024-09-10T14:42:00Z">
            <w:rPr>
              <w:i/>
              <w:color w:val="44546A"/>
              <w:sz w:val="18"/>
              <w:szCs w:val="18"/>
            </w:rPr>
          </w:rPrChange>
        </w:rPr>
        <w:t>Figure S</w:t>
      </w:r>
      <w:ins w:id="1468" w:author="Giulia Moreni" w:date="2024-09-12T15:05:00Z">
        <w:r>
          <w:rPr>
            <w:i/>
            <w:color w:val="212121"/>
            <w:sz w:val="18"/>
            <w:szCs w:val="18"/>
            <w:rPrChange w:id="1469" w:author="Giulia Moreni" w:date="2024-09-10T14:42:00Z">
              <w:rPr>
                <w:i/>
                <w:color w:val="44546A"/>
                <w:sz w:val="18"/>
                <w:szCs w:val="18"/>
              </w:rPr>
            </w:rPrChange>
          </w:rPr>
          <w:t>11</w:t>
        </w:r>
      </w:ins>
      <w:del w:id="1470" w:author="Giulia Moreni" w:date="2024-09-12T15:05:00Z">
        <w:r>
          <w:rPr>
            <w:i/>
            <w:color w:val="212121"/>
            <w:sz w:val="18"/>
            <w:szCs w:val="18"/>
            <w:rPrChange w:id="1471" w:author="Giulia Moreni" w:date="2024-09-10T14:42:00Z">
              <w:rPr>
                <w:i/>
                <w:color w:val="44546A"/>
                <w:sz w:val="18"/>
                <w:szCs w:val="18"/>
              </w:rPr>
            </w:rPrChange>
          </w:rPr>
          <w:delText>3</w:delText>
        </w:r>
      </w:del>
      <w:r>
        <w:rPr>
          <w:i/>
          <w:color w:val="212121"/>
          <w:sz w:val="18"/>
          <w:szCs w:val="18"/>
          <w:rPrChange w:id="1472" w:author="Giulia Moreni" w:date="2024-09-10T14:42:00Z">
            <w:rPr>
              <w:i/>
              <w:color w:val="44546A"/>
              <w:sz w:val="18"/>
              <w:szCs w:val="18"/>
            </w:rPr>
          </w:rPrChange>
        </w:rPr>
        <w:t>: Perturbation Analysis in Different Conditions: A-B) Varying FF input while keeping FB constant. C-D) Varying FB input while keeping FB constant.</w:t>
      </w:r>
      <w:r w:rsidR="00A23842">
        <w:rPr>
          <w:i/>
          <w:color w:val="212121"/>
          <w:sz w:val="18"/>
          <w:szCs w:val="18"/>
        </w:rPr>
        <w:t xml:space="preserve"> </w:t>
      </w:r>
      <w:r>
        <w:rPr>
          <w:i/>
          <w:color w:val="212121"/>
          <w:sz w:val="18"/>
          <w:szCs w:val="18"/>
          <w:rPrChange w:id="1473" w:author="Giulia Moreni" w:date="2024-09-10T14:42:00Z">
            <w:rPr>
              <w:i/>
              <w:color w:val="44546A"/>
              <w:sz w:val="18"/>
              <w:szCs w:val="18"/>
            </w:rPr>
          </w:rPrChange>
        </w:rPr>
        <w:t xml:space="preserve">(A) displays the number of </w:t>
      </w:r>
      <w:del w:id="1474" w:author="Giulia Moreni" w:date="2024-09-10T15:49:00Z">
        <w:r>
          <w:rPr>
            <w:i/>
            <w:color w:val="212121"/>
            <w:sz w:val="18"/>
            <w:szCs w:val="18"/>
            <w:rPrChange w:id="1475" w:author="Giulia Moreni" w:date="2024-09-10T14:42:00Z">
              <w:rPr>
                <w:i/>
                <w:color w:val="44546A"/>
                <w:sz w:val="18"/>
                <w:szCs w:val="18"/>
              </w:rPr>
            </w:rPrChange>
          </w:rPr>
          <w:delText>significant</w:delText>
        </w:r>
      </w:del>
      <w:r>
        <w:rPr>
          <w:i/>
          <w:color w:val="212121"/>
          <w:sz w:val="18"/>
          <w:szCs w:val="18"/>
          <w:rPrChange w:id="1476" w:author="Giulia Moreni" w:date="2024-09-10T14:42:00Z">
            <w:rPr>
              <w:i/>
              <w:color w:val="44546A"/>
              <w:sz w:val="18"/>
              <w:szCs w:val="18"/>
            </w:rPr>
          </w:rPrChange>
        </w:rPr>
        <w:t xml:space="preserve"> changes</w:t>
      </w:r>
      <w:ins w:id="1477" w:author="Giulia Moreni" w:date="2024-09-10T15:49:00Z">
        <w:r>
          <w:rPr>
            <w:i/>
            <w:color w:val="212121"/>
            <w:sz w:val="18"/>
            <w:szCs w:val="18"/>
            <w:rPrChange w:id="1478" w:author="Giulia Moreni" w:date="2024-09-10T14:42:00Z">
              <w:rPr>
                <w:i/>
                <w:color w:val="44546A"/>
                <w:sz w:val="18"/>
                <w:szCs w:val="18"/>
              </w:rPr>
            </w:rPrChange>
          </w:rPr>
          <w:t xml:space="preserve"> &gt;20% (or &lt;-20%)</w:t>
        </w:r>
      </w:ins>
      <w:r>
        <w:rPr>
          <w:i/>
          <w:color w:val="212121"/>
          <w:sz w:val="18"/>
          <w:szCs w:val="18"/>
          <w:rPrChange w:id="1479" w:author="Giulia Moreni" w:date="2024-09-10T14:42:00Z">
            <w:rPr>
              <w:i/>
              <w:color w:val="44546A"/>
              <w:sz w:val="18"/>
              <w:szCs w:val="18"/>
            </w:rPr>
          </w:rPrChange>
        </w:rPr>
        <w:t xml:space="preserve"> in the corresponding perturbation matrix. Perturbation analysis was conducted for 1</w:t>
      </w:r>
      <w:ins w:id="1480" w:author="Giulia Moreni" w:date="2024-09-10T15:49:00Z">
        <w:r>
          <w:rPr>
            <w:i/>
            <w:color w:val="212121"/>
            <w:sz w:val="18"/>
            <w:szCs w:val="18"/>
            <w:rPrChange w:id="1481" w:author="Giulia Moreni" w:date="2024-09-10T14:42:00Z">
              <w:rPr>
                <w:i/>
                <w:color w:val="44546A"/>
                <w:sz w:val="18"/>
                <w:szCs w:val="18"/>
              </w:rPr>
            </w:rPrChange>
          </w:rPr>
          <w:t>4</w:t>
        </w:r>
      </w:ins>
      <w:del w:id="1482" w:author="Giulia Moreni" w:date="2024-09-10T15:49:00Z">
        <w:r>
          <w:rPr>
            <w:i/>
            <w:color w:val="212121"/>
            <w:sz w:val="18"/>
            <w:szCs w:val="18"/>
            <w:rPrChange w:id="1483" w:author="Giulia Moreni" w:date="2024-09-10T14:42:00Z">
              <w:rPr>
                <w:i/>
                <w:color w:val="44546A"/>
                <w:sz w:val="18"/>
                <w:szCs w:val="18"/>
              </w:rPr>
            </w:rPrChange>
          </w:rPr>
          <w:delText>5</w:delText>
        </w:r>
      </w:del>
      <w:r>
        <w:rPr>
          <w:i/>
          <w:color w:val="212121"/>
          <w:sz w:val="18"/>
          <w:szCs w:val="18"/>
          <w:rPrChange w:id="1484" w:author="Giulia Moreni" w:date="2024-09-10T14:42:00Z">
            <w:rPr>
              <w:i/>
              <w:color w:val="44546A"/>
              <w:sz w:val="18"/>
              <w:szCs w:val="18"/>
            </w:rPr>
          </w:rPrChange>
        </w:rPr>
        <w:t xml:space="preserve"> different network conditions, defined by varying feedforward (FF) input to layer 4 while keeping feedback (FB) input to </w:t>
      </w:r>
      <w:ins w:id="1485" w:author="Giulia Moreni" w:date="2024-09-10T15:50:00Z">
        <w:r>
          <w:rPr>
            <w:i/>
            <w:color w:val="212121"/>
            <w:sz w:val="18"/>
            <w:szCs w:val="18"/>
            <w:rPrChange w:id="1486" w:author="Giulia Moreni" w:date="2024-09-10T14:42:00Z">
              <w:rPr>
                <w:i/>
                <w:color w:val="44546A"/>
                <w:sz w:val="18"/>
                <w:szCs w:val="18"/>
              </w:rPr>
            </w:rPrChange>
          </w:rPr>
          <w:t xml:space="preserve">a subset of </w:t>
        </w:r>
      </w:ins>
      <w:r>
        <w:rPr>
          <w:i/>
          <w:color w:val="212121"/>
          <w:sz w:val="18"/>
          <w:szCs w:val="18"/>
          <w:rPrChange w:id="1487" w:author="Giulia Moreni" w:date="2024-09-10T14:42:00Z">
            <w:rPr>
              <w:i/>
              <w:color w:val="44546A"/>
              <w:sz w:val="18"/>
              <w:szCs w:val="18"/>
            </w:rPr>
          </w:rPrChange>
        </w:rPr>
        <w:t>pyramidal cells</w:t>
      </w:r>
      <w:ins w:id="1488" w:author="Giulia Moreni" w:date="2024-09-10T15:50:00Z">
        <w:r>
          <w:rPr>
            <w:i/>
            <w:color w:val="212121"/>
            <w:sz w:val="18"/>
            <w:szCs w:val="18"/>
            <w:rPrChange w:id="1489" w:author="Giulia Moreni" w:date="2024-09-10T14:42:00Z">
              <w:rPr>
                <w:i/>
                <w:color w:val="44546A"/>
                <w:sz w:val="18"/>
                <w:szCs w:val="18"/>
              </w:rPr>
            </w:rPrChange>
          </w:rPr>
          <w:t xml:space="preserve"> and PV </w:t>
        </w:r>
        <w:proofErr w:type="gramStart"/>
        <w:r>
          <w:rPr>
            <w:i/>
            <w:color w:val="212121"/>
            <w:sz w:val="18"/>
            <w:szCs w:val="18"/>
            <w:rPrChange w:id="1490" w:author="Giulia Moreni" w:date="2024-09-10T14:42:00Z">
              <w:rPr>
                <w:i/>
                <w:color w:val="44546A"/>
                <w:sz w:val="18"/>
                <w:szCs w:val="18"/>
              </w:rPr>
            </w:rPrChange>
          </w:rPr>
          <w:t xml:space="preserve">cells </w:t>
        </w:r>
      </w:ins>
      <w:r>
        <w:rPr>
          <w:i/>
          <w:color w:val="212121"/>
          <w:sz w:val="18"/>
          <w:szCs w:val="18"/>
          <w:rPrChange w:id="1491" w:author="Giulia Moreni" w:date="2024-09-10T14:42:00Z">
            <w:rPr>
              <w:i/>
              <w:color w:val="44546A"/>
              <w:sz w:val="18"/>
              <w:szCs w:val="18"/>
            </w:rPr>
          </w:rPrChange>
        </w:rPr>
        <w:t xml:space="preserve"> in</w:t>
      </w:r>
      <w:proofErr w:type="gramEnd"/>
      <w:r>
        <w:rPr>
          <w:i/>
          <w:color w:val="212121"/>
          <w:sz w:val="18"/>
          <w:szCs w:val="18"/>
          <w:rPrChange w:id="1492" w:author="Giulia Moreni" w:date="2024-09-10T14:42:00Z">
            <w:rPr>
              <w:i/>
              <w:color w:val="44546A"/>
              <w:sz w:val="18"/>
              <w:szCs w:val="18"/>
            </w:rPr>
          </w:rPrChange>
        </w:rPr>
        <w:t xml:space="preserve"> layer 5 constant at </w:t>
      </w:r>
      <w:del w:id="1493" w:author="Giulia Moreni" w:date="2024-09-10T15:49:00Z">
        <w:r>
          <w:rPr>
            <w:i/>
            <w:color w:val="212121"/>
            <w:sz w:val="18"/>
            <w:szCs w:val="18"/>
            <w:rPrChange w:id="1494" w:author="Giulia Moreni" w:date="2024-09-10T14:42:00Z">
              <w:rPr>
                <w:i/>
                <w:color w:val="44546A"/>
                <w:sz w:val="18"/>
                <w:szCs w:val="18"/>
              </w:rPr>
            </w:rPrChange>
          </w:rPr>
          <w:delText>30</w:delText>
        </w:r>
      </w:del>
      <w:ins w:id="1495" w:author="Giulia Moreni" w:date="2024-09-10T15:49:00Z">
        <w:r>
          <w:rPr>
            <w:i/>
            <w:color w:val="212121"/>
            <w:sz w:val="18"/>
            <w:szCs w:val="18"/>
            <w:rPrChange w:id="1496" w:author="Giulia Moreni" w:date="2024-09-10T14:42:00Z">
              <w:rPr>
                <w:i/>
                <w:color w:val="44546A"/>
                <w:sz w:val="18"/>
                <w:szCs w:val="18"/>
              </w:rPr>
            </w:rPrChange>
          </w:rPr>
          <w:t>150</w:t>
        </w:r>
      </w:ins>
      <w:r>
        <w:rPr>
          <w:i/>
          <w:color w:val="212121"/>
          <w:sz w:val="18"/>
          <w:szCs w:val="18"/>
          <w:rPrChange w:id="1497" w:author="Giulia Moreni" w:date="2024-09-10T14:42:00Z">
            <w:rPr>
              <w:i/>
              <w:color w:val="44546A"/>
              <w:sz w:val="18"/>
              <w:szCs w:val="18"/>
            </w:rPr>
          </w:rPrChange>
        </w:rPr>
        <w:t xml:space="preserve"> </w:t>
      </w:r>
      <w:proofErr w:type="spellStart"/>
      <w:r>
        <w:rPr>
          <w:i/>
          <w:color w:val="212121"/>
          <w:sz w:val="18"/>
          <w:szCs w:val="18"/>
          <w:rPrChange w:id="1498" w:author="Giulia Moreni" w:date="2024-09-10T14:42:00Z">
            <w:rPr>
              <w:i/>
              <w:color w:val="44546A"/>
              <w:sz w:val="18"/>
              <w:szCs w:val="18"/>
            </w:rPr>
          </w:rPrChange>
        </w:rPr>
        <w:t>pA</w:t>
      </w:r>
      <w:proofErr w:type="spellEnd"/>
      <w:r>
        <w:rPr>
          <w:i/>
          <w:color w:val="212121"/>
          <w:sz w:val="18"/>
          <w:szCs w:val="18"/>
          <w:rPrChange w:id="1499" w:author="Giulia Moreni" w:date="2024-09-10T14:42:00Z">
            <w:rPr>
              <w:i/>
              <w:color w:val="44546A"/>
              <w:sz w:val="18"/>
              <w:szCs w:val="18"/>
            </w:rPr>
          </w:rPrChange>
        </w:rPr>
        <w:t xml:space="preserve">, resulting in a 16x16 matrix for each cell group, although these matrices are not displayed here. Each condition varied the input strength to </w:t>
      </w:r>
      <w:del w:id="1500" w:author="Giulia Moreni" w:date="2024-09-10T15:50:00Z">
        <w:r>
          <w:rPr>
            <w:i/>
            <w:color w:val="212121"/>
            <w:sz w:val="18"/>
            <w:szCs w:val="18"/>
            <w:rPrChange w:id="1501" w:author="Giulia Moreni" w:date="2024-09-10T14:42:00Z">
              <w:rPr>
                <w:i/>
                <w:color w:val="44546A"/>
                <w:sz w:val="18"/>
                <w:szCs w:val="18"/>
              </w:rPr>
            </w:rPrChange>
          </w:rPr>
          <w:delText xml:space="preserve">excitatory </w:delText>
        </w:r>
      </w:del>
      <w:r>
        <w:rPr>
          <w:i/>
          <w:color w:val="212121"/>
          <w:sz w:val="18"/>
          <w:szCs w:val="18"/>
          <w:rPrChange w:id="1502" w:author="Giulia Moreni" w:date="2024-09-10T14:42:00Z">
            <w:rPr>
              <w:i/>
              <w:color w:val="44546A"/>
              <w:sz w:val="18"/>
              <w:szCs w:val="18"/>
            </w:rPr>
          </w:rPrChange>
        </w:rPr>
        <w:t xml:space="preserve">neurons in layer 4 </w:t>
      </w:r>
      <w:ins w:id="1503" w:author="Giulia Moreni" w:date="2024-09-10T15:50:00Z">
        <w:r>
          <w:rPr>
            <w:i/>
            <w:color w:val="212121"/>
            <w:sz w:val="18"/>
            <w:szCs w:val="18"/>
            <w:rPrChange w:id="1504" w:author="Giulia Moreni" w:date="2024-09-10T14:42:00Z">
              <w:rPr>
                <w:i/>
                <w:color w:val="44546A"/>
                <w:sz w:val="18"/>
                <w:szCs w:val="18"/>
              </w:rPr>
            </w:rPrChange>
          </w:rPr>
          <w:t>(25% E4 and 5% PV4)</w:t>
        </w:r>
      </w:ins>
      <w:r>
        <w:rPr>
          <w:i/>
          <w:color w:val="212121"/>
          <w:sz w:val="18"/>
          <w:szCs w:val="18"/>
          <w:rPrChange w:id="1505" w:author="Giulia Moreni" w:date="2024-09-10T14:42:00Z">
            <w:rPr>
              <w:i/>
              <w:color w:val="44546A"/>
              <w:sz w:val="18"/>
              <w:szCs w:val="18"/>
            </w:rPr>
          </w:rPrChange>
        </w:rPr>
        <w:t xml:space="preserve">, with values on the X-axis ranging from 0 to </w:t>
      </w:r>
      <w:del w:id="1506" w:author="Giulia Moreni" w:date="2024-09-10T15:50:00Z">
        <w:r>
          <w:rPr>
            <w:i/>
            <w:color w:val="212121"/>
            <w:sz w:val="18"/>
            <w:szCs w:val="18"/>
            <w:rPrChange w:id="1507" w:author="Giulia Moreni" w:date="2024-09-10T14:42:00Z">
              <w:rPr>
                <w:i/>
                <w:color w:val="44546A"/>
                <w:sz w:val="18"/>
                <w:szCs w:val="18"/>
              </w:rPr>
            </w:rPrChange>
          </w:rPr>
          <w:delText>8</w:delText>
        </w:r>
      </w:del>
      <w:ins w:id="1508" w:author="Giulia Moreni" w:date="2024-09-10T15:50:00Z">
        <w:r>
          <w:rPr>
            <w:i/>
            <w:color w:val="212121"/>
            <w:sz w:val="18"/>
            <w:szCs w:val="18"/>
            <w:rPrChange w:id="1509" w:author="Giulia Moreni" w:date="2024-09-10T14:42:00Z">
              <w:rPr>
                <w:i/>
                <w:color w:val="44546A"/>
                <w:sz w:val="18"/>
                <w:szCs w:val="18"/>
              </w:rPr>
            </w:rPrChange>
          </w:rPr>
          <w:t>40</w:t>
        </w:r>
      </w:ins>
      <w:r>
        <w:rPr>
          <w:i/>
          <w:color w:val="212121"/>
          <w:sz w:val="18"/>
          <w:szCs w:val="18"/>
          <w:rPrChange w:id="1510" w:author="Giulia Moreni" w:date="2024-09-10T14:42:00Z">
            <w:rPr>
              <w:i/>
              <w:color w:val="44546A"/>
              <w:sz w:val="18"/>
              <w:szCs w:val="18"/>
            </w:rPr>
          </w:rPrChange>
        </w:rPr>
        <w:t xml:space="preserve">0 </w:t>
      </w:r>
      <w:proofErr w:type="spellStart"/>
      <w:r>
        <w:rPr>
          <w:i/>
          <w:color w:val="212121"/>
          <w:sz w:val="18"/>
          <w:szCs w:val="18"/>
          <w:rPrChange w:id="1511" w:author="Giulia Moreni" w:date="2024-09-10T14:42:00Z">
            <w:rPr>
              <w:i/>
              <w:color w:val="44546A"/>
              <w:sz w:val="18"/>
              <w:szCs w:val="18"/>
            </w:rPr>
          </w:rPrChange>
        </w:rPr>
        <w:t>pA.</w:t>
      </w:r>
      <w:proofErr w:type="spellEnd"/>
      <w:r>
        <w:rPr>
          <w:i/>
          <w:color w:val="212121"/>
          <w:sz w:val="18"/>
          <w:szCs w:val="18"/>
          <w:rPrChange w:id="1512" w:author="Giulia Moreni" w:date="2024-09-10T14:42:00Z">
            <w:rPr>
              <w:i/>
              <w:color w:val="44546A"/>
              <w:sz w:val="18"/>
              <w:szCs w:val="18"/>
            </w:rPr>
          </w:rPrChange>
        </w:rPr>
        <w:t xml:space="preserve"> The Y-axis represents the number of </w:t>
      </w:r>
      <w:del w:id="1513" w:author="Giulia Moreni" w:date="2024-09-10T15:50:00Z">
        <w:r>
          <w:rPr>
            <w:i/>
            <w:color w:val="212121"/>
            <w:sz w:val="18"/>
            <w:szCs w:val="18"/>
            <w:rPrChange w:id="1514" w:author="Giulia Moreni" w:date="2024-09-10T14:42:00Z">
              <w:rPr>
                <w:i/>
                <w:color w:val="44546A"/>
                <w:sz w:val="18"/>
                <w:szCs w:val="18"/>
              </w:rPr>
            </w:rPrChange>
          </w:rPr>
          <w:delText>significant</w:delText>
        </w:r>
      </w:del>
      <w:r>
        <w:rPr>
          <w:i/>
          <w:color w:val="212121"/>
          <w:sz w:val="18"/>
          <w:szCs w:val="18"/>
          <w:rPrChange w:id="1515" w:author="Giulia Moreni" w:date="2024-09-10T14:42:00Z">
            <w:rPr>
              <w:i/>
              <w:color w:val="44546A"/>
              <w:sz w:val="18"/>
              <w:szCs w:val="18"/>
            </w:rPr>
          </w:rPrChange>
        </w:rPr>
        <w:t xml:space="preserve"> alterations</w:t>
      </w:r>
      <w:ins w:id="1516" w:author="Giulia Moreni" w:date="2024-09-10T15:50:00Z">
        <w:r>
          <w:rPr>
            <w:i/>
            <w:color w:val="212121"/>
            <w:sz w:val="18"/>
            <w:szCs w:val="18"/>
            <w:rPrChange w:id="1517" w:author="Giulia Moreni" w:date="2024-09-10T14:42:00Z">
              <w:rPr>
                <w:i/>
                <w:color w:val="44546A"/>
                <w:sz w:val="18"/>
                <w:szCs w:val="18"/>
              </w:rPr>
            </w:rPrChange>
          </w:rPr>
          <w:t xml:space="preserve"> &gt;20% (or &lt;-20</w:t>
        </w:r>
        <w:proofErr w:type="gramStart"/>
        <w:r>
          <w:rPr>
            <w:i/>
            <w:color w:val="212121"/>
            <w:sz w:val="18"/>
            <w:szCs w:val="18"/>
            <w:rPrChange w:id="1518" w:author="Giulia Moreni" w:date="2024-09-10T14:42:00Z">
              <w:rPr>
                <w:i/>
                <w:color w:val="44546A"/>
                <w:sz w:val="18"/>
                <w:szCs w:val="18"/>
              </w:rPr>
            </w:rPrChange>
          </w:rPr>
          <w:t xml:space="preserve">%) </w:t>
        </w:r>
      </w:ins>
      <w:r>
        <w:rPr>
          <w:i/>
          <w:color w:val="212121"/>
          <w:sz w:val="18"/>
          <w:szCs w:val="18"/>
          <w:rPrChange w:id="1519" w:author="Giulia Moreni" w:date="2024-09-10T14:42:00Z">
            <w:rPr>
              <w:i/>
              <w:color w:val="44546A"/>
              <w:sz w:val="18"/>
              <w:szCs w:val="18"/>
            </w:rPr>
          </w:rPrChange>
        </w:rPr>
        <w:t xml:space="preserve"> in</w:t>
      </w:r>
      <w:proofErr w:type="gramEnd"/>
      <w:r>
        <w:rPr>
          <w:i/>
          <w:color w:val="212121"/>
          <w:sz w:val="18"/>
          <w:szCs w:val="18"/>
          <w:rPrChange w:id="1520" w:author="Giulia Moreni" w:date="2024-09-10T14:42:00Z">
            <w:rPr>
              <w:i/>
              <w:color w:val="44546A"/>
              <w:sz w:val="18"/>
              <w:szCs w:val="18"/>
            </w:rPr>
          </w:rPrChange>
        </w:rPr>
        <w:t xml:space="preserve"> the respective matrix (the sum of red and blue squares). Increased input to layer 4 results in fewer perturbation-induced changes in the firing rates of other populations.</w:t>
      </w:r>
      <w:r w:rsidR="00A23842">
        <w:rPr>
          <w:i/>
          <w:color w:val="212121"/>
          <w:sz w:val="18"/>
          <w:szCs w:val="18"/>
        </w:rPr>
        <w:t xml:space="preserve"> </w:t>
      </w:r>
      <w:r>
        <w:rPr>
          <w:i/>
          <w:color w:val="212121"/>
          <w:sz w:val="18"/>
          <w:szCs w:val="18"/>
          <w:rPrChange w:id="1521" w:author="Giulia Moreni" w:date="2024-09-10T14:42:00Z">
            <w:rPr>
              <w:i/>
              <w:color w:val="44546A"/>
              <w:sz w:val="18"/>
              <w:szCs w:val="18"/>
            </w:rPr>
          </w:rPrChange>
        </w:rPr>
        <w:t xml:space="preserve">(B) presents percentages of positive changes in firing rates elicited by all possible perturbations in each network state, computed from the total number of </w:t>
      </w:r>
      <w:del w:id="1522" w:author="Giulia Moreni" w:date="2024-09-10T15:51:00Z">
        <w:r>
          <w:rPr>
            <w:i/>
            <w:color w:val="212121"/>
            <w:sz w:val="18"/>
            <w:szCs w:val="18"/>
            <w:rPrChange w:id="1523" w:author="Giulia Moreni" w:date="2024-09-10T14:42:00Z">
              <w:rPr>
                <w:i/>
                <w:color w:val="44546A"/>
                <w:sz w:val="18"/>
                <w:szCs w:val="18"/>
              </w:rPr>
            </w:rPrChange>
          </w:rPr>
          <w:delText>significant</w:delText>
        </w:r>
      </w:del>
      <w:r>
        <w:rPr>
          <w:i/>
          <w:color w:val="212121"/>
          <w:sz w:val="18"/>
          <w:szCs w:val="18"/>
          <w:rPrChange w:id="1524" w:author="Giulia Moreni" w:date="2024-09-10T14:42:00Z">
            <w:rPr>
              <w:i/>
              <w:color w:val="44546A"/>
              <w:sz w:val="18"/>
              <w:szCs w:val="18"/>
            </w:rPr>
          </w:rPrChange>
        </w:rPr>
        <w:t xml:space="preserve"> changes shown in A. The complementary percentages in the panel also provide data for the negative changes.</w:t>
      </w:r>
      <w:r w:rsidR="00A23842">
        <w:rPr>
          <w:i/>
          <w:color w:val="212121"/>
          <w:sz w:val="18"/>
          <w:szCs w:val="18"/>
        </w:rPr>
        <w:t xml:space="preserve"> </w:t>
      </w:r>
      <w:r>
        <w:rPr>
          <w:i/>
          <w:color w:val="212121"/>
          <w:sz w:val="18"/>
          <w:szCs w:val="18"/>
          <w:rPrChange w:id="1525" w:author="Giulia Moreni" w:date="2024-09-10T14:42:00Z">
            <w:rPr>
              <w:i/>
              <w:color w:val="44546A"/>
              <w:sz w:val="18"/>
              <w:szCs w:val="18"/>
            </w:rPr>
          </w:rPrChange>
        </w:rPr>
        <w:t xml:space="preserve">(C) illustrates the number of </w:t>
      </w:r>
      <w:del w:id="1526" w:author="Giulia Moreni" w:date="2024-09-10T15:51:00Z">
        <w:r>
          <w:rPr>
            <w:i/>
            <w:color w:val="212121"/>
            <w:sz w:val="18"/>
            <w:szCs w:val="18"/>
            <w:rPrChange w:id="1527" w:author="Giulia Moreni" w:date="2024-09-10T14:42:00Z">
              <w:rPr>
                <w:i/>
                <w:color w:val="44546A"/>
                <w:sz w:val="18"/>
                <w:szCs w:val="18"/>
              </w:rPr>
            </w:rPrChange>
          </w:rPr>
          <w:delText xml:space="preserve">significant </w:delText>
        </w:r>
      </w:del>
      <w:r>
        <w:rPr>
          <w:i/>
          <w:color w:val="212121"/>
          <w:sz w:val="18"/>
          <w:szCs w:val="18"/>
          <w:rPrChange w:id="1528" w:author="Giulia Moreni" w:date="2024-09-10T14:42:00Z">
            <w:rPr>
              <w:i/>
              <w:color w:val="44546A"/>
              <w:sz w:val="18"/>
              <w:szCs w:val="18"/>
            </w:rPr>
          </w:rPrChange>
        </w:rPr>
        <w:t>changes</w:t>
      </w:r>
      <w:ins w:id="1529" w:author="Giulia Moreni" w:date="2024-09-10T15:51:00Z">
        <w:r>
          <w:rPr>
            <w:i/>
            <w:color w:val="212121"/>
            <w:sz w:val="18"/>
            <w:szCs w:val="18"/>
            <w:rPrChange w:id="1530" w:author="Giulia Moreni" w:date="2024-09-10T14:42:00Z">
              <w:rPr>
                <w:i/>
                <w:color w:val="44546A"/>
                <w:sz w:val="18"/>
                <w:szCs w:val="18"/>
              </w:rPr>
            </w:rPrChange>
          </w:rPr>
          <w:t xml:space="preserve"> &gt;20% (or &lt;-20</w:t>
        </w:r>
        <w:proofErr w:type="gramStart"/>
        <w:r>
          <w:rPr>
            <w:i/>
            <w:color w:val="212121"/>
            <w:sz w:val="18"/>
            <w:szCs w:val="18"/>
            <w:rPrChange w:id="1531" w:author="Giulia Moreni" w:date="2024-09-10T14:42:00Z">
              <w:rPr>
                <w:i/>
                <w:color w:val="44546A"/>
                <w:sz w:val="18"/>
                <w:szCs w:val="18"/>
              </w:rPr>
            </w:rPrChange>
          </w:rPr>
          <w:t xml:space="preserve">%) </w:t>
        </w:r>
      </w:ins>
      <w:r>
        <w:rPr>
          <w:i/>
          <w:color w:val="212121"/>
          <w:sz w:val="18"/>
          <w:szCs w:val="18"/>
          <w:rPrChange w:id="1532" w:author="Giulia Moreni" w:date="2024-09-10T14:42:00Z">
            <w:rPr>
              <w:i/>
              <w:color w:val="44546A"/>
              <w:sz w:val="18"/>
              <w:szCs w:val="18"/>
            </w:rPr>
          </w:rPrChange>
        </w:rPr>
        <w:t xml:space="preserve"> in</w:t>
      </w:r>
      <w:proofErr w:type="gramEnd"/>
      <w:r>
        <w:rPr>
          <w:i/>
          <w:color w:val="212121"/>
          <w:sz w:val="18"/>
          <w:szCs w:val="18"/>
          <w:rPrChange w:id="1533" w:author="Giulia Moreni" w:date="2024-09-10T14:42:00Z">
            <w:rPr>
              <w:i/>
              <w:color w:val="44546A"/>
              <w:sz w:val="18"/>
              <w:szCs w:val="18"/>
            </w:rPr>
          </w:rPrChange>
        </w:rPr>
        <w:t xml:space="preserve"> the corresponding perturbation matrix. Perturbation analysis was conducted for 1</w:t>
      </w:r>
      <w:ins w:id="1534" w:author="Giulia Moreni" w:date="2024-09-10T15:51:00Z">
        <w:r>
          <w:rPr>
            <w:i/>
            <w:color w:val="212121"/>
            <w:sz w:val="18"/>
            <w:szCs w:val="18"/>
            <w:rPrChange w:id="1535" w:author="Giulia Moreni" w:date="2024-09-10T14:42:00Z">
              <w:rPr>
                <w:i/>
                <w:color w:val="44546A"/>
                <w:sz w:val="18"/>
                <w:szCs w:val="18"/>
              </w:rPr>
            </w:rPrChange>
          </w:rPr>
          <w:t>4</w:t>
        </w:r>
      </w:ins>
      <w:del w:id="1536" w:author="Giulia Moreni" w:date="2024-09-10T15:51:00Z">
        <w:r>
          <w:rPr>
            <w:i/>
            <w:color w:val="212121"/>
            <w:sz w:val="18"/>
            <w:szCs w:val="18"/>
            <w:rPrChange w:id="1537" w:author="Giulia Moreni" w:date="2024-09-10T14:42:00Z">
              <w:rPr>
                <w:i/>
                <w:color w:val="44546A"/>
                <w:sz w:val="18"/>
                <w:szCs w:val="18"/>
              </w:rPr>
            </w:rPrChange>
          </w:rPr>
          <w:delText>5</w:delText>
        </w:r>
      </w:del>
      <w:r>
        <w:rPr>
          <w:i/>
          <w:color w:val="212121"/>
          <w:sz w:val="18"/>
          <w:szCs w:val="18"/>
          <w:rPrChange w:id="1538" w:author="Giulia Moreni" w:date="2024-09-10T14:42:00Z">
            <w:rPr>
              <w:i/>
              <w:color w:val="44546A"/>
              <w:sz w:val="18"/>
              <w:szCs w:val="18"/>
            </w:rPr>
          </w:rPrChange>
        </w:rPr>
        <w:t xml:space="preserve"> different network conditions, defined by varying feedback (FB) input to layer 5, and resulting in a 16x16 matrix for each cell group, though these matrices are not displayed here. Each condition varied the input strength to </w:t>
      </w:r>
      <w:ins w:id="1539" w:author="Giulia Moreni" w:date="2024-09-10T15:51:00Z">
        <w:r>
          <w:rPr>
            <w:i/>
            <w:color w:val="212121"/>
            <w:sz w:val="18"/>
            <w:szCs w:val="18"/>
            <w:rPrChange w:id="1540" w:author="Giulia Moreni" w:date="2024-09-10T14:42:00Z">
              <w:rPr>
                <w:i/>
                <w:color w:val="44546A"/>
                <w:sz w:val="18"/>
                <w:szCs w:val="18"/>
              </w:rPr>
            </w:rPrChange>
          </w:rPr>
          <w:t xml:space="preserve">a subset of </w:t>
        </w:r>
      </w:ins>
      <w:r>
        <w:rPr>
          <w:i/>
          <w:color w:val="212121"/>
          <w:sz w:val="18"/>
          <w:szCs w:val="18"/>
          <w:rPrChange w:id="1541" w:author="Giulia Moreni" w:date="2024-09-10T14:42:00Z">
            <w:rPr>
              <w:i/>
              <w:color w:val="44546A"/>
              <w:sz w:val="18"/>
              <w:szCs w:val="18"/>
            </w:rPr>
          </w:rPrChange>
        </w:rPr>
        <w:t xml:space="preserve">excitatory </w:t>
      </w:r>
      <w:ins w:id="1542" w:author="Giulia Moreni" w:date="2024-09-10T15:51:00Z">
        <w:r>
          <w:rPr>
            <w:i/>
            <w:color w:val="212121"/>
            <w:sz w:val="18"/>
            <w:szCs w:val="18"/>
            <w:rPrChange w:id="1543" w:author="Giulia Moreni" w:date="2024-09-10T14:42:00Z">
              <w:rPr>
                <w:i/>
                <w:color w:val="44546A"/>
                <w:sz w:val="18"/>
                <w:szCs w:val="18"/>
              </w:rPr>
            </w:rPrChange>
          </w:rPr>
          <w:t xml:space="preserve">and PV </w:t>
        </w:r>
      </w:ins>
      <w:r>
        <w:rPr>
          <w:i/>
          <w:color w:val="212121"/>
          <w:sz w:val="18"/>
          <w:szCs w:val="18"/>
          <w:rPrChange w:id="1544" w:author="Giulia Moreni" w:date="2024-09-10T14:42:00Z">
            <w:rPr>
              <w:i/>
              <w:color w:val="44546A"/>
              <w:sz w:val="18"/>
              <w:szCs w:val="18"/>
            </w:rPr>
          </w:rPrChange>
        </w:rPr>
        <w:t xml:space="preserve">neurons in layer 5, with values on the X-axis ranging from 0 to </w:t>
      </w:r>
      <w:ins w:id="1545" w:author="Giulia Moreni" w:date="2024-09-10T15:51:00Z">
        <w:r>
          <w:rPr>
            <w:i/>
            <w:color w:val="212121"/>
            <w:sz w:val="18"/>
            <w:szCs w:val="18"/>
            <w:rPrChange w:id="1546" w:author="Giulia Moreni" w:date="2024-09-10T14:42:00Z">
              <w:rPr>
                <w:i/>
                <w:color w:val="44546A"/>
                <w:sz w:val="18"/>
                <w:szCs w:val="18"/>
              </w:rPr>
            </w:rPrChange>
          </w:rPr>
          <w:t>40</w:t>
        </w:r>
      </w:ins>
      <w:del w:id="1547" w:author="Giulia Moreni" w:date="2024-09-10T15:51:00Z">
        <w:r>
          <w:rPr>
            <w:i/>
            <w:color w:val="212121"/>
            <w:sz w:val="18"/>
            <w:szCs w:val="18"/>
            <w:rPrChange w:id="1548" w:author="Giulia Moreni" w:date="2024-09-10T14:42:00Z">
              <w:rPr>
                <w:i/>
                <w:color w:val="44546A"/>
                <w:sz w:val="18"/>
                <w:szCs w:val="18"/>
              </w:rPr>
            </w:rPrChange>
          </w:rPr>
          <w:delText>8</w:delText>
        </w:r>
      </w:del>
      <w:r>
        <w:rPr>
          <w:i/>
          <w:color w:val="212121"/>
          <w:sz w:val="18"/>
          <w:szCs w:val="18"/>
          <w:rPrChange w:id="1549" w:author="Giulia Moreni" w:date="2024-09-10T14:42:00Z">
            <w:rPr>
              <w:i/>
              <w:color w:val="44546A"/>
              <w:sz w:val="18"/>
              <w:szCs w:val="18"/>
            </w:rPr>
          </w:rPrChange>
        </w:rPr>
        <w:t xml:space="preserve">0 </w:t>
      </w:r>
      <w:proofErr w:type="spellStart"/>
      <w:r>
        <w:rPr>
          <w:i/>
          <w:color w:val="212121"/>
          <w:sz w:val="18"/>
          <w:szCs w:val="18"/>
          <w:rPrChange w:id="1550" w:author="Giulia Moreni" w:date="2024-09-10T14:42:00Z">
            <w:rPr>
              <w:i/>
              <w:color w:val="44546A"/>
              <w:sz w:val="18"/>
              <w:szCs w:val="18"/>
            </w:rPr>
          </w:rPrChange>
        </w:rPr>
        <w:t>pA.</w:t>
      </w:r>
      <w:proofErr w:type="spellEnd"/>
      <w:r>
        <w:rPr>
          <w:i/>
          <w:color w:val="212121"/>
          <w:sz w:val="18"/>
          <w:szCs w:val="18"/>
          <w:rPrChange w:id="1551" w:author="Giulia Moreni" w:date="2024-09-10T14:42:00Z">
            <w:rPr>
              <w:i/>
              <w:color w:val="44546A"/>
              <w:sz w:val="18"/>
              <w:szCs w:val="18"/>
            </w:rPr>
          </w:rPrChange>
        </w:rPr>
        <w:t xml:space="preserve"> The Y-axis represents the number of </w:t>
      </w:r>
      <w:del w:id="1552" w:author="Giulia Moreni" w:date="2024-09-10T15:51:00Z">
        <w:r>
          <w:rPr>
            <w:i/>
            <w:color w:val="212121"/>
            <w:sz w:val="18"/>
            <w:szCs w:val="18"/>
            <w:rPrChange w:id="1553" w:author="Giulia Moreni" w:date="2024-09-10T14:42:00Z">
              <w:rPr>
                <w:i/>
                <w:color w:val="44546A"/>
                <w:sz w:val="18"/>
                <w:szCs w:val="18"/>
              </w:rPr>
            </w:rPrChange>
          </w:rPr>
          <w:delText>significan</w:delText>
        </w:r>
      </w:del>
      <w:r>
        <w:rPr>
          <w:i/>
          <w:color w:val="212121"/>
          <w:sz w:val="18"/>
          <w:szCs w:val="18"/>
          <w:rPrChange w:id="1554" w:author="Giulia Moreni" w:date="2024-09-10T14:42:00Z">
            <w:rPr>
              <w:i/>
              <w:color w:val="44546A"/>
              <w:sz w:val="18"/>
              <w:szCs w:val="18"/>
            </w:rPr>
          </w:rPrChange>
        </w:rPr>
        <w:t>t alterations</w:t>
      </w:r>
      <w:ins w:id="1555" w:author="Giulia Moreni" w:date="2024-09-10T15:51:00Z">
        <w:r>
          <w:rPr>
            <w:i/>
            <w:color w:val="212121"/>
            <w:sz w:val="18"/>
            <w:szCs w:val="18"/>
            <w:rPrChange w:id="1556" w:author="Giulia Moreni" w:date="2024-09-10T14:42:00Z">
              <w:rPr>
                <w:i/>
                <w:color w:val="44546A"/>
                <w:sz w:val="18"/>
                <w:szCs w:val="18"/>
              </w:rPr>
            </w:rPrChange>
          </w:rPr>
          <w:t xml:space="preserve"> &gt;20% (or &lt;-20</w:t>
        </w:r>
        <w:proofErr w:type="gramStart"/>
        <w:r>
          <w:rPr>
            <w:i/>
            <w:color w:val="212121"/>
            <w:sz w:val="18"/>
            <w:szCs w:val="18"/>
            <w:rPrChange w:id="1557" w:author="Giulia Moreni" w:date="2024-09-10T14:42:00Z">
              <w:rPr>
                <w:i/>
                <w:color w:val="44546A"/>
                <w:sz w:val="18"/>
                <w:szCs w:val="18"/>
              </w:rPr>
            </w:rPrChange>
          </w:rPr>
          <w:t xml:space="preserve">%)  </w:t>
        </w:r>
      </w:ins>
      <w:r>
        <w:rPr>
          <w:i/>
          <w:color w:val="212121"/>
          <w:sz w:val="18"/>
          <w:szCs w:val="18"/>
          <w:rPrChange w:id="1558" w:author="Giulia Moreni" w:date="2024-09-10T14:42:00Z">
            <w:rPr>
              <w:i/>
              <w:color w:val="44546A"/>
              <w:sz w:val="18"/>
              <w:szCs w:val="18"/>
            </w:rPr>
          </w:rPrChange>
        </w:rPr>
        <w:t xml:space="preserve"> </w:t>
      </w:r>
      <w:proofErr w:type="gramEnd"/>
      <w:r>
        <w:rPr>
          <w:i/>
          <w:color w:val="212121"/>
          <w:sz w:val="18"/>
          <w:szCs w:val="18"/>
          <w:rPrChange w:id="1559" w:author="Giulia Moreni" w:date="2024-09-10T14:42:00Z">
            <w:rPr>
              <w:i/>
              <w:color w:val="44546A"/>
              <w:sz w:val="18"/>
              <w:szCs w:val="18"/>
            </w:rPr>
          </w:rPrChange>
        </w:rPr>
        <w:t>in the respective matrix (the sum of red and blue squares). Increased input to layer 5 results in fewer perturbation-induced changes in the firing rates of other populations.</w:t>
      </w:r>
      <w:r w:rsidR="00A23842">
        <w:rPr>
          <w:i/>
          <w:color w:val="212121"/>
          <w:sz w:val="18"/>
          <w:szCs w:val="18"/>
        </w:rPr>
        <w:t xml:space="preserve"> </w:t>
      </w:r>
      <w:r>
        <w:rPr>
          <w:i/>
          <w:color w:val="212121"/>
          <w:sz w:val="18"/>
          <w:szCs w:val="18"/>
          <w:rPrChange w:id="1560" w:author="Giulia Moreni" w:date="2024-09-10T14:42:00Z">
            <w:rPr>
              <w:i/>
              <w:color w:val="44546A"/>
              <w:sz w:val="18"/>
              <w:szCs w:val="18"/>
            </w:rPr>
          </w:rPrChange>
        </w:rPr>
        <w:t xml:space="preserve">(D) shows percentages of positive changes in firing rates elicited by all possible perturbations in each network state. The percentage is computed from the total number of </w:t>
      </w:r>
      <w:del w:id="1561" w:author="Giulia Moreni" w:date="2024-09-10T15:52:00Z">
        <w:r>
          <w:rPr>
            <w:i/>
            <w:color w:val="212121"/>
            <w:sz w:val="18"/>
            <w:szCs w:val="18"/>
            <w:rPrChange w:id="1562" w:author="Giulia Moreni" w:date="2024-09-10T14:42:00Z">
              <w:rPr>
                <w:i/>
                <w:color w:val="44546A"/>
                <w:sz w:val="18"/>
                <w:szCs w:val="18"/>
              </w:rPr>
            </w:rPrChange>
          </w:rPr>
          <w:delText xml:space="preserve">significant </w:delText>
        </w:r>
      </w:del>
      <w:r>
        <w:rPr>
          <w:i/>
          <w:color w:val="212121"/>
          <w:sz w:val="18"/>
          <w:szCs w:val="18"/>
          <w:rPrChange w:id="1563" w:author="Giulia Moreni" w:date="2024-09-10T14:42:00Z">
            <w:rPr>
              <w:i/>
              <w:color w:val="44546A"/>
              <w:sz w:val="18"/>
              <w:szCs w:val="18"/>
            </w:rPr>
          </w:rPrChange>
        </w:rPr>
        <w:t>changes presented in C. The complementary percentages for the panel also provide data for the negative changes.</w:t>
      </w:r>
    </w:p>
    <w:p w14:paraId="045D06D7" w14:textId="77777777" w:rsidR="00B67A27" w:rsidRDefault="00B67A27">
      <w:pPr>
        <w:pBdr>
          <w:top w:val="nil"/>
          <w:left w:val="nil"/>
          <w:bottom w:val="nil"/>
          <w:right w:val="nil"/>
          <w:between w:val="nil"/>
        </w:pBdr>
        <w:spacing w:after="200"/>
        <w:rPr>
          <w:i/>
          <w:color w:val="44546A"/>
          <w:sz w:val="18"/>
          <w:szCs w:val="18"/>
        </w:rPr>
      </w:pPr>
    </w:p>
    <w:p w14:paraId="7FDC0798" w14:textId="77777777" w:rsidR="00B67A27" w:rsidRDefault="00000000">
      <w:pPr>
        <w:rPr>
          <w:ins w:id="1564" w:author="Giulia Moreni" w:date="2024-09-10T15:41:00Z"/>
          <w:i/>
          <w:color w:val="44546A"/>
          <w:sz w:val="18"/>
          <w:szCs w:val="18"/>
        </w:rPr>
      </w:pPr>
      <w:r w:rsidRPr="00F77C2A">
        <w:rPr>
          <w:i/>
          <w:noProof/>
          <w:color w:val="44546A"/>
          <w:sz w:val="18"/>
          <w:szCs w:val="18"/>
        </w:rPr>
        <w:lastRenderedPageBreak/>
        <w:drawing>
          <wp:inline distT="114300" distB="114300" distL="114300" distR="114300" wp14:anchorId="216908FA" wp14:editId="558A184A">
            <wp:extent cx="5943600" cy="45974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4597400"/>
                    </a:xfrm>
                    <a:prstGeom prst="rect">
                      <a:avLst/>
                    </a:prstGeom>
                    <a:ln/>
                  </pic:spPr>
                </pic:pic>
              </a:graphicData>
            </a:graphic>
          </wp:inline>
        </w:drawing>
      </w:r>
    </w:p>
    <w:p w14:paraId="371C59D7" w14:textId="77777777" w:rsidR="00B67A27" w:rsidRDefault="00000000">
      <w:pPr>
        <w:rPr>
          <w:ins w:id="1565" w:author="Giulia Moreni" w:date="2024-09-10T15:41:00Z"/>
          <w:i/>
          <w:color w:val="44546A"/>
          <w:sz w:val="18"/>
          <w:szCs w:val="18"/>
        </w:rPr>
      </w:pPr>
      <w:ins w:id="1566" w:author="Giulia Moreni" w:date="2024-09-10T15:41:00Z">
        <w:r>
          <w:rPr>
            <w:i/>
            <w:color w:val="44546A"/>
            <w:sz w:val="18"/>
            <w:szCs w:val="18"/>
          </w:rPr>
          <w:t xml:space="preserve">Figure S12: Perturbation Analysis in Different Conditions for different perturbation values. </w:t>
        </w:r>
      </w:ins>
    </w:p>
    <w:p w14:paraId="0BB12416" w14:textId="4CD2BABD" w:rsidR="00B67A27" w:rsidRDefault="00000000">
      <w:pPr>
        <w:rPr>
          <w:ins w:id="1567" w:author="Giulia Moreni" w:date="2024-09-10T15:41:00Z"/>
          <w:i/>
          <w:color w:val="44546A"/>
          <w:sz w:val="18"/>
          <w:szCs w:val="18"/>
        </w:rPr>
      </w:pPr>
      <w:ins w:id="1568" w:author="Giulia Moreni" w:date="2024-09-10T15:41:00Z">
        <w:r>
          <w:rPr>
            <w:i/>
            <w:color w:val="44546A"/>
            <w:sz w:val="18"/>
            <w:szCs w:val="18"/>
          </w:rPr>
          <w:t xml:space="preserve">A) Spontaneous condition. The perturbation values used are [-40, -30, -20, -10, 10, 20, 30, 40] </w:t>
        </w:r>
        <w:proofErr w:type="spellStart"/>
        <w:r>
          <w:rPr>
            <w:i/>
            <w:color w:val="44546A"/>
            <w:sz w:val="18"/>
            <w:szCs w:val="18"/>
          </w:rPr>
          <w:t>pA</w:t>
        </w:r>
        <w:proofErr w:type="spellEnd"/>
        <w:r>
          <w:rPr>
            <w:i/>
            <w:color w:val="44546A"/>
            <w:sz w:val="18"/>
            <w:szCs w:val="18"/>
          </w:rPr>
          <w:t xml:space="preserve">, for each value a perturbation analysis is </w:t>
        </w:r>
        <w:proofErr w:type="gramStart"/>
        <w:r>
          <w:rPr>
            <w:i/>
            <w:color w:val="44546A"/>
            <w:sz w:val="18"/>
            <w:szCs w:val="18"/>
          </w:rPr>
          <w:t>performed</w:t>
        </w:r>
        <w:proofErr w:type="gramEnd"/>
        <w:r>
          <w:rPr>
            <w:i/>
            <w:color w:val="44546A"/>
            <w:sz w:val="18"/>
            <w:szCs w:val="18"/>
          </w:rPr>
          <w:t xml:space="preserve"> and a perturbation matrix is created. As usual to construct the matrix we delivered perturbative input to one population and observed its effect on others, repeating this for all 16 populations. We stimulated each subpopulation with a DC current of a given strength and monitored the resultant firing rate changes in all other subpopulations.</w:t>
        </w:r>
      </w:ins>
      <w:r w:rsidR="00420780">
        <w:rPr>
          <w:i/>
          <w:color w:val="44546A"/>
          <w:sz w:val="18"/>
          <w:szCs w:val="18"/>
        </w:rPr>
        <w:t xml:space="preserve"> </w:t>
      </w:r>
      <w:ins w:id="1569" w:author="Giulia Moreni" w:date="2024-09-10T15:41:00Z">
        <w:r>
          <w:rPr>
            <w:i/>
            <w:color w:val="44546A"/>
            <w:sz w:val="18"/>
            <w:szCs w:val="18"/>
          </w:rPr>
          <w:t>Then for each matrix we counted the number of cells which changed their firing rate by more than the chosen threshold. Therefore we were able to draw the coloured lines in the plot. The threshold chosen for the figure are: 5%,</w:t>
        </w:r>
      </w:ins>
      <w:r w:rsidR="00420780">
        <w:rPr>
          <w:i/>
          <w:color w:val="44546A"/>
          <w:sz w:val="18"/>
          <w:szCs w:val="18"/>
        </w:rPr>
        <w:t xml:space="preserve"> </w:t>
      </w:r>
      <w:ins w:id="1570" w:author="Giulia Moreni" w:date="2024-09-10T15:41:00Z">
        <w:r>
          <w:rPr>
            <w:i/>
            <w:color w:val="44546A"/>
            <w:sz w:val="18"/>
            <w:szCs w:val="18"/>
          </w:rPr>
          <w:t>10%,</w:t>
        </w:r>
      </w:ins>
      <w:r w:rsidR="00420780">
        <w:rPr>
          <w:i/>
          <w:color w:val="44546A"/>
          <w:sz w:val="18"/>
          <w:szCs w:val="18"/>
        </w:rPr>
        <w:t xml:space="preserve"> </w:t>
      </w:r>
      <w:ins w:id="1571" w:author="Giulia Moreni" w:date="2024-09-10T15:41:00Z">
        <w:r>
          <w:rPr>
            <w:i/>
            <w:color w:val="44546A"/>
            <w:sz w:val="18"/>
            <w:szCs w:val="18"/>
          </w:rPr>
          <w:t>20%,</w:t>
        </w:r>
      </w:ins>
      <w:r w:rsidR="00420780">
        <w:rPr>
          <w:i/>
          <w:color w:val="44546A"/>
          <w:sz w:val="18"/>
          <w:szCs w:val="18"/>
        </w:rPr>
        <w:t xml:space="preserve"> </w:t>
      </w:r>
      <w:ins w:id="1572" w:author="Giulia Moreni" w:date="2024-09-10T15:41:00Z">
        <w:r>
          <w:rPr>
            <w:i/>
            <w:color w:val="44546A"/>
            <w:sz w:val="18"/>
            <w:szCs w:val="18"/>
          </w:rPr>
          <w:t>30%,</w:t>
        </w:r>
      </w:ins>
      <w:r w:rsidR="00420780">
        <w:rPr>
          <w:i/>
          <w:color w:val="44546A"/>
          <w:sz w:val="18"/>
          <w:szCs w:val="18"/>
        </w:rPr>
        <w:t xml:space="preserve"> </w:t>
      </w:r>
      <w:ins w:id="1573" w:author="Giulia Moreni" w:date="2024-09-10T15:41:00Z">
        <w:r>
          <w:rPr>
            <w:i/>
            <w:color w:val="44546A"/>
            <w:sz w:val="18"/>
            <w:szCs w:val="18"/>
          </w:rPr>
          <w:t>40%,</w:t>
        </w:r>
      </w:ins>
      <w:r w:rsidR="00420780">
        <w:rPr>
          <w:i/>
          <w:color w:val="44546A"/>
          <w:sz w:val="18"/>
          <w:szCs w:val="18"/>
        </w:rPr>
        <w:t xml:space="preserve"> </w:t>
      </w:r>
      <w:ins w:id="1574" w:author="Giulia Moreni" w:date="2024-09-10T15:41:00Z">
        <w:r>
          <w:rPr>
            <w:i/>
            <w:color w:val="44546A"/>
            <w:sz w:val="18"/>
            <w:szCs w:val="18"/>
          </w:rPr>
          <w:t>50%,</w:t>
        </w:r>
      </w:ins>
      <w:r w:rsidR="00420780">
        <w:rPr>
          <w:i/>
          <w:color w:val="44546A"/>
          <w:sz w:val="18"/>
          <w:szCs w:val="18"/>
        </w:rPr>
        <w:t xml:space="preserve"> </w:t>
      </w:r>
      <w:ins w:id="1575" w:author="Giulia Moreni" w:date="2024-09-10T15:41:00Z">
        <w:r>
          <w:rPr>
            <w:i/>
            <w:color w:val="44546A"/>
            <w:sz w:val="18"/>
            <w:szCs w:val="18"/>
          </w:rPr>
          <w:t>70%</w:t>
        </w:r>
      </w:ins>
      <w:r w:rsidR="00420780">
        <w:rPr>
          <w:i/>
          <w:color w:val="44546A"/>
          <w:sz w:val="18"/>
          <w:szCs w:val="18"/>
        </w:rPr>
        <w:t xml:space="preserve"> </w:t>
      </w:r>
      <w:ins w:id="1576" w:author="Giulia Moreni" w:date="2024-09-10T15:41:00Z">
        <w:r>
          <w:rPr>
            <w:i/>
            <w:color w:val="44546A"/>
            <w:sz w:val="18"/>
            <w:szCs w:val="18"/>
          </w:rPr>
          <w:t>,80%,</w:t>
        </w:r>
      </w:ins>
      <w:r w:rsidR="00420780">
        <w:rPr>
          <w:i/>
          <w:color w:val="44546A"/>
          <w:sz w:val="18"/>
          <w:szCs w:val="18"/>
        </w:rPr>
        <w:t xml:space="preserve"> </w:t>
      </w:r>
      <w:ins w:id="1577" w:author="Giulia Moreni" w:date="2024-09-10T15:41:00Z">
        <w:r>
          <w:rPr>
            <w:i/>
            <w:color w:val="44546A"/>
            <w:sz w:val="18"/>
            <w:szCs w:val="18"/>
          </w:rPr>
          <w:t>90%,</w:t>
        </w:r>
      </w:ins>
      <w:r w:rsidR="00420780">
        <w:rPr>
          <w:i/>
          <w:color w:val="44546A"/>
          <w:sz w:val="18"/>
          <w:szCs w:val="18"/>
        </w:rPr>
        <w:t xml:space="preserve"> </w:t>
      </w:r>
      <w:ins w:id="1578" w:author="Giulia Moreni" w:date="2024-09-10T15:41:00Z">
        <w:r>
          <w:rPr>
            <w:i/>
            <w:color w:val="44546A"/>
            <w:sz w:val="18"/>
            <w:szCs w:val="18"/>
          </w:rPr>
          <w:t>100%,</w:t>
        </w:r>
      </w:ins>
      <w:r w:rsidR="00420780">
        <w:rPr>
          <w:i/>
          <w:color w:val="44546A"/>
          <w:sz w:val="18"/>
          <w:szCs w:val="18"/>
        </w:rPr>
        <w:t xml:space="preserve"> </w:t>
      </w:r>
      <w:ins w:id="1579" w:author="Giulia Moreni" w:date="2024-09-10T15:41:00Z">
        <w:r>
          <w:rPr>
            <w:i/>
            <w:color w:val="44546A"/>
            <w:sz w:val="18"/>
            <w:szCs w:val="18"/>
          </w:rPr>
          <w:t>150%,</w:t>
        </w:r>
      </w:ins>
      <w:r w:rsidR="00420780">
        <w:rPr>
          <w:i/>
          <w:color w:val="44546A"/>
          <w:sz w:val="18"/>
          <w:szCs w:val="18"/>
        </w:rPr>
        <w:t xml:space="preserve"> </w:t>
      </w:r>
      <w:ins w:id="1580" w:author="Giulia Moreni" w:date="2024-09-10T15:41:00Z">
        <w:r>
          <w:rPr>
            <w:i/>
            <w:color w:val="44546A"/>
            <w:sz w:val="18"/>
            <w:szCs w:val="18"/>
          </w:rPr>
          <w:t>200% indicating an increase or decrease of the firing rate of that quantity. B) Same analysis for Feedforward-driven state, wherein input is provided to a subset of L4 pyramidal cells and PV cells.</w:t>
        </w:r>
      </w:ins>
      <w:r w:rsidR="00420780">
        <w:rPr>
          <w:i/>
          <w:color w:val="44546A"/>
          <w:sz w:val="18"/>
          <w:szCs w:val="18"/>
        </w:rPr>
        <w:t xml:space="preserve"> </w:t>
      </w:r>
      <w:ins w:id="1581" w:author="Giulia Moreni" w:date="2024-09-10T15:41:00Z">
        <w:r>
          <w:rPr>
            <w:i/>
            <w:color w:val="44546A"/>
            <w:sz w:val="18"/>
            <w:szCs w:val="18"/>
          </w:rPr>
          <w:t xml:space="preserve">C) Same analysis for Feedback-driven state, wherein input is provided to a subset of L5 pyramidal cells and PV cells. D) Same analysis for Feedforward and Feedback-driven state, wherein input is provided to a subset of L5 and L4 pyramidal cells and PV cells. For all condition the more perturbative input is injected the more the cells are changing their firing rate. </w:t>
        </w:r>
      </w:ins>
    </w:p>
    <w:p w14:paraId="25C223A8" w14:textId="77777777" w:rsidR="00B67A27" w:rsidRPr="00B67A27" w:rsidRDefault="00B67A27">
      <w:pPr>
        <w:rPr>
          <w:i/>
          <w:color w:val="44546A"/>
          <w:sz w:val="18"/>
          <w:szCs w:val="18"/>
          <w:rPrChange w:id="1582" w:author="Giulia Moreni" w:date="2024-09-10T15:52:00Z">
            <w:rPr/>
          </w:rPrChange>
        </w:rPr>
      </w:pPr>
    </w:p>
    <w:p w14:paraId="23DE9855" w14:textId="77777777" w:rsidR="00B67A27" w:rsidRPr="00B67A27" w:rsidRDefault="00B67A27">
      <w:pPr>
        <w:rPr>
          <w:i/>
          <w:color w:val="44546A"/>
          <w:sz w:val="18"/>
          <w:szCs w:val="18"/>
          <w:rPrChange w:id="1583" w:author="Giulia Moreni" w:date="2024-09-10T15:52:00Z">
            <w:rPr/>
          </w:rPrChange>
        </w:rPr>
      </w:pPr>
    </w:p>
    <w:p w14:paraId="2D86C67A" w14:textId="77777777" w:rsidR="00B67A27" w:rsidRPr="00B67A27" w:rsidRDefault="00B67A27">
      <w:pPr>
        <w:rPr>
          <w:i/>
          <w:color w:val="44546A"/>
          <w:sz w:val="18"/>
          <w:szCs w:val="18"/>
          <w:rPrChange w:id="1584" w:author="Giulia Moreni" w:date="2024-09-10T15:52:00Z">
            <w:rPr/>
          </w:rPrChange>
        </w:rPr>
      </w:pPr>
    </w:p>
    <w:p w14:paraId="267908BE" w14:textId="77777777" w:rsidR="00B67A27" w:rsidRPr="00B67A27" w:rsidRDefault="00B67A27">
      <w:pPr>
        <w:spacing w:line="276" w:lineRule="auto"/>
        <w:rPr>
          <w:ins w:id="1585" w:author="Giulia Moreni" w:date="2024-09-10T15:41:00Z"/>
          <w:i/>
          <w:color w:val="44546A"/>
          <w:sz w:val="18"/>
          <w:szCs w:val="18"/>
          <w:rPrChange w:id="1586" w:author="Giulia Moreni" w:date="2024-09-10T15:52:00Z">
            <w:rPr>
              <w:ins w:id="1587" w:author="Giulia Moreni" w:date="2024-09-10T15:41:00Z"/>
            </w:rPr>
          </w:rPrChange>
        </w:rPr>
      </w:pPr>
    </w:p>
    <w:p w14:paraId="0C513360" w14:textId="77777777" w:rsidR="00B67A27" w:rsidRPr="00B67A27" w:rsidRDefault="00000000">
      <w:pPr>
        <w:rPr>
          <w:ins w:id="1588" w:author="Giulia Moreni" w:date="2024-09-10T15:41:00Z"/>
          <w:i/>
          <w:color w:val="44546A"/>
          <w:sz w:val="18"/>
          <w:szCs w:val="18"/>
          <w:rPrChange w:id="1589" w:author="Giulia Moreni" w:date="2024-09-10T15:52:00Z">
            <w:rPr>
              <w:ins w:id="1590" w:author="Giulia Moreni" w:date="2024-09-10T15:41:00Z"/>
            </w:rPr>
          </w:rPrChange>
        </w:rPr>
      </w:pPr>
      <w:ins w:id="1591" w:author="Giulia Moreni" w:date="2024-09-10T15:41:00Z">
        <w:r>
          <w:rPr>
            <w:i/>
            <w:noProof/>
            <w:color w:val="44546A"/>
            <w:sz w:val="18"/>
            <w:szCs w:val="18"/>
            <w:rPrChange w:id="1592" w:author="Giulia Moreni" w:date="2024-09-10T15:52:00Z">
              <w:rPr>
                <w:noProof/>
              </w:rPr>
            </w:rPrChange>
          </w:rPr>
          <w:lastRenderedPageBreak/>
          <w:drawing>
            <wp:inline distT="114300" distB="114300" distL="114300" distR="114300" wp14:anchorId="2DD2B4F0" wp14:editId="07741DCD">
              <wp:extent cx="5943600" cy="5575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5575300"/>
                      </a:xfrm>
                      <a:prstGeom prst="rect">
                        <a:avLst/>
                      </a:prstGeom>
                      <a:ln/>
                    </pic:spPr>
                  </pic:pic>
                </a:graphicData>
              </a:graphic>
            </wp:inline>
          </w:drawing>
        </w:r>
      </w:ins>
    </w:p>
    <w:p w14:paraId="222C8EE4" w14:textId="77777777" w:rsidR="00B67A27" w:rsidRPr="00B67A27" w:rsidRDefault="00B67A27">
      <w:pPr>
        <w:rPr>
          <w:ins w:id="1593" w:author="Giulia Moreni" w:date="2024-09-10T15:41:00Z"/>
          <w:i/>
          <w:color w:val="44546A"/>
          <w:sz w:val="18"/>
          <w:szCs w:val="18"/>
          <w:rPrChange w:id="1594" w:author="Giulia Moreni" w:date="2024-09-10T15:52:00Z">
            <w:rPr>
              <w:ins w:id="1595" w:author="Giulia Moreni" w:date="2024-09-10T15:41:00Z"/>
            </w:rPr>
          </w:rPrChange>
        </w:rPr>
      </w:pPr>
    </w:p>
    <w:p w14:paraId="48A02739" w14:textId="3407A8BA" w:rsidR="00B67A27" w:rsidRPr="00B67A27" w:rsidRDefault="00000000">
      <w:pPr>
        <w:spacing w:line="276" w:lineRule="auto"/>
        <w:rPr>
          <w:ins w:id="1596" w:author="Giulia Moreni" w:date="2024-09-10T15:41:00Z"/>
          <w:i/>
          <w:color w:val="44546A"/>
          <w:sz w:val="18"/>
          <w:szCs w:val="18"/>
          <w:rPrChange w:id="1597" w:author="Giulia Moreni" w:date="2024-09-10T15:52:00Z">
            <w:rPr>
              <w:ins w:id="1598" w:author="Giulia Moreni" w:date="2024-09-10T15:41:00Z"/>
            </w:rPr>
          </w:rPrChange>
        </w:rPr>
      </w:pPr>
      <w:ins w:id="1599" w:author="Giulia Moreni" w:date="2024-09-10T15:41:00Z">
        <w:r>
          <w:rPr>
            <w:i/>
            <w:color w:val="44546A"/>
            <w:sz w:val="18"/>
            <w:szCs w:val="18"/>
            <w:rPrChange w:id="1600" w:author="Giulia Moreni" w:date="2024-09-10T15:52:00Z">
              <w:rPr/>
            </w:rPrChange>
          </w:rPr>
          <w:t xml:space="preserve">Figure S13:  Irregularity of single-unit spike trains quantified by the coefficient of variation of the inter-spike intervals in 4 different feedback network condition. A) Condition: Feedback input to subset of E and PV neurons in layer 2/3. B) Condition: Input to subset of E and PV neurons in layer 2/3 and layer 5. C) Condition:  Input to subset of E and PV neurons in layer 6. D) Condition:  Input to subset of E and </w:t>
        </w:r>
        <w:proofErr w:type="gramStart"/>
        <w:r>
          <w:rPr>
            <w:i/>
            <w:color w:val="44546A"/>
            <w:sz w:val="18"/>
            <w:szCs w:val="18"/>
            <w:rPrChange w:id="1601" w:author="Giulia Moreni" w:date="2024-09-10T15:52:00Z">
              <w:rPr/>
            </w:rPrChange>
          </w:rPr>
          <w:t>PV  excitatory</w:t>
        </w:r>
        <w:proofErr w:type="gramEnd"/>
        <w:r>
          <w:rPr>
            <w:i/>
            <w:color w:val="44546A"/>
            <w:sz w:val="18"/>
            <w:szCs w:val="18"/>
            <w:rPrChange w:id="1602" w:author="Giulia Moreni" w:date="2024-09-10T15:52:00Z">
              <w:rPr/>
            </w:rPrChange>
          </w:rPr>
          <w:t xml:space="preserve"> neurons in layer 2/3 , 5 and  6. </w:t>
        </w:r>
      </w:ins>
      <w:r w:rsidR="00A23842">
        <w:rPr>
          <w:i/>
          <w:color w:val="44546A"/>
          <w:sz w:val="18"/>
          <w:szCs w:val="18"/>
        </w:rPr>
        <w:t xml:space="preserve"> </w:t>
      </w:r>
      <w:ins w:id="1603" w:author="Giulia Moreni" w:date="2024-09-10T15:41:00Z">
        <w:r>
          <w:rPr>
            <w:i/>
            <w:color w:val="44546A"/>
            <w:sz w:val="18"/>
            <w:szCs w:val="18"/>
            <w:rPrChange w:id="1604" w:author="Giulia Moreni" w:date="2024-09-10T15:52:00Z">
              <w:rPr/>
            </w:rPrChange>
          </w:rPr>
          <w:t xml:space="preserve">In all conditions most cells have a CV &gt;0.5 or around 0.5 showing no synchrony. Excitatory cells in layer ⅔ have a low CV, probability </w:t>
        </w:r>
        <w:proofErr w:type="gramStart"/>
        <w:r>
          <w:rPr>
            <w:i/>
            <w:color w:val="44546A"/>
            <w:sz w:val="18"/>
            <w:szCs w:val="18"/>
            <w:rPrChange w:id="1605" w:author="Giulia Moreni" w:date="2024-09-10T15:52:00Z">
              <w:rPr/>
            </w:rPrChange>
          </w:rPr>
          <w:t>due to the fact that</w:t>
        </w:r>
        <w:proofErr w:type="gramEnd"/>
        <w:r>
          <w:rPr>
            <w:i/>
            <w:color w:val="44546A"/>
            <w:sz w:val="18"/>
            <w:szCs w:val="18"/>
            <w:rPrChange w:id="1606" w:author="Giulia Moreni" w:date="2024-09-10T15:52:00Z">
              <w:rPr/>
            </w:rPrChange>
          </w:rPr>
          <w:t xml:space="preserve"> the firing rate activity is very low for those cells, therefore the CV is harder to properly evaluate.</w:t>
        </w:r>
      </w:ins>
    </w:p>
    <w:p w14:paraId="72A99EE2" w14:textId="77777777" w:rsidR="00A23842" w:rsidRDefault="00000000">
      <w:pPr>
        <w:rPr>
          <w:i/>
          <w:color w:val="44546A"/>
          <w:sz w:val="18"/>
          <w:szCs w:val="18"/>
        </w:rPr>
      </w:pPr>
      <w:r>
        <w:rPr>
          <w:i/>
          <w:noProof/>
          <w:color w:val="44546A"/>
          <w:sz w:val="18"/>
          <w:szCs w:val="18"/>
          <w:rPrChange w:id="1607" w:author="Giulia Moreni" w:date="2024-09-10T15:52:00Z">
            <w:rPr>
              <w:noProof/>
            </w:rPr>
          </w:rPrChange>
        </w:rPr>
        <w:lastRenderedPageBreak/>
        <w:drawing>
          <wp:inline distT="114300" distB="114300" distL="114300" distR="114300" wp14:anchorId="0CA8074F" wp14:editId="797427ED">
            <wp:extent cx="5008605" cy="6590270"/>
            <wp:effectExtent l="0" t="0" r="0" b="127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038749" cy="6629933"/>
                    </a:xfrm>
                    <a:prstGeom prst="rect">
                      <a:avLst/>
                    </a:prstGeom>
                    <a:ln/>
                  </pic:spPr>
                </pic:pic>
              </a:graphicData>
            </a:graphic>
          </wp:inline>
        </w:drawing>
      </w:r>
    </w:p>
    <w:p w14:paraId="6C567DA1" w14:textId="24B6D6C7" w:rsidR="00B67A27" w:rsidRPr="00B67A27" w:rsidRDefault="00000000" w:rsidP="00A23842">
      <w:pPr>
        <w:rPr>
          <w:i/>
          <w:color w:val="44546A"/>
          <w:sz w:val="18"/>
          <w:szCs w:val="18"/>
          <w:rPrChange w:id="1608" w:author="Giulia Moreni" w:date="2024-09-10T15:52:00Z">
            <w:rPr/>
          </w:rPrChange>
        </w:rPr>
      </w:pPr>
      <w:ins w:id="1609" w:author="Giulia Moreni" w:date="2024-09-12T16:22:00Z">
        <w:r>
          <w:rPr>
            <w:i/>
            <w:color w:val="44546A"/>
            <w:sz w:val="18"/>
            <w:szCs w:val="18"/>
            <w:rPrChange w:id="1610" w:author="Giulia Moreni" w:date="2024-09-10T15:52:00Z">
              <w:rPr/>
            </w:rPrChange>
          </w:rPr>
          <w:t xml:space="preserve">Figure S14:  Irregularity of single-unit spike trains quantified by the coefficient of variation of the inter-spike </w:t>
        </w:r>
        <w:proofErr w:type="gramStart"/>
        <w:r>
          <w:rPr>
            <w:i/>
            <w:color w:val="44546A"/>
            <w:sz w:val="18"/>
            <w:szCs w:val="18"/>
            <w:rPrChange w:id="1611" w:author="Giulia Moreni" w:date="2024-09-10T15:52:00Z">
              <w:rPr/>
            </w:rPrChange>
          </w:rPr>
          <w:t>intervals  in</w:t>
        </w:r>
        <w:proofErr w:type="gramEnd"/>
        <w:r>
          <w:rPr>
            <w:i/>
            <w:color w:val="44546A"/>
            <w:sz w:val="18"/>
            <w:szCs w:val="18"/>
            <w:rPrChange w:id="1612" w:author="Giulia Moreni" w:date="2024-09-10T15:52:00Z">
              <w:rPr/>
            </w:rPrChange>
          </w:rPr>
          <w:t xml:space="preserve"> 6 different network condition with a perturbative input.</w:t>
        </w:r>
      </w:ins>
      <w:r w:rsidR="00A23842">
        <w:rPr>
          <w:i/>
          <w:color w:val="44546A"/>
          <w:sz w:val="18"/>
          <w:szCs w:val="18"/>
        </w:rPr>
        <w:t xml:space="preserve"> </w:t>
      </w:r>
      <w:ins w:id="1613" w:author="Giulia Moreni" w:date="2024-09-12T16:22:00Z">
        <w:r>
          <w:rPr>
            <w:i/>
            <w:color w:val="44546A"/>
            <w:sz w:val="18"/>
            <w:szCs w:val="18"/>
            <w:rPrChange w:id="1614" w:author="Giulia Moreni" w:date="2024-09-10T15:52:00Z">
              <w:rPr/>
            </w:rPrChange>
          </w:rPr>
          <w:t xml:space="preserve">A) Condition: Spontaneous with perturbation of 30pA in excitatory neurons in layer 2/3. B) Condition: Spontaneous with perturbation of 30pA in excitatory neurons in layer 4. C) Condition:  Feedforward input of 150pA injected in 25% excitatory cells and 5% </w:t>
        </w:r>
        <w:proofErr w:type="spellStart"/>
        <w:r>
          <w:rPr>
            <w:i/>
            <w:color w:val="44546A"/>
            <w:sz w:val="18"/>
            <w:szCs w:val="18"/>
            <w:rPrChange w:id="1615" w:author="Giulia Moreni" w:date="2024-09-10T15:52:00Z">
              <w:rPr/>
            </w:rPrChange>
          </w:rPr>
          <w:t>Pv</w:t>
        </w:r>
        <w:proofErr w:type="spellEnd"/>
        <w:r>
          <w:rPr>
            <w:i/>
            <w:color w:val="44546A"/>
            <w:sz w:val="18"/>
            <w:szCs w:val="18"/>
            <w:rPrChange w:id="1616" w:author="Giulia Moreni" w:date="2024-09-10T15:52:00Z">
              <w:rPr/>
            </w:rPrChange>
          </w:rPr>
          <w:t xml:space="preserve"> cells in layer 4 and perturbative input to excitatory cells </w:t>
        </w:r>
        <w:proofErr w:type="gramStart"/>
        <w:r>
          <w:rPr>
            <w:i/>
            <w:color w:val="44546A"/>
            <w:sz w:val="18"/>
            <w:szCs w:val="18"/>
            <w:rPrChange w:id="1617" w:author="Giulia Moreni" w:date="2024-09-10T15:52:00Z">
              <w:rPr/>
            </w:rPrChange>
          </w:rPr>
          <w:t>in  layer</w:t>
        </w:r>
        <w:proofErr w:type="gramEnd"/>
        <w:r>
          <w:rPr>
            <w:i/>
            <w:color w:val="44546A"/>
            <w:sz w:val="18"/>
            <w:szCs w:val="18"/>
            <w:rPrChange w:id="1618" w:author="Giulia Moreni" w:date="2024-09-10T15:52:00Z">
              <w:rPr/>
            </w:rPrChange>
          </w:rPr>
          <w:t xml:space="preserve"> ⅔ . D) Condition:  Feedback input of 150pA injected in 25% excitatory cells and 5% </w:t>
        </w:r>
        <w:proofErr w:type="spellStart"/>
        <w:r>
          <w:rPr>
            <w:i/>
            <w:color w:val="44546A"/>
            <w:sz w:val="18"/>
            <w:szCs w:val="18"/>
            <w:rPrChange w:id="1619" w:author="Giulia Moreni" w:date="2024-09-10T15:52:00Z">
              <w:rPr/>
            </w:rPrChange>
          </w:rPr>
          <w:t>Pv</w:t>
        </w:r>
        <w:proofErr w:type="spellEnd"/>
        <w:r>
          <w:rPr>
            <w:i/>
            <w:color w:val="44546A"/>
            <w:sz w:val="18"/>
            <w:szCs w:val="18"/>
            <w:rPrChange w:id="1620" w:author="Giulia Moreni" w:date="2024-09-10T15:52:00Z">
              <w:rPr/>
            </w:rPrChange>
          </w:rPr>
          <w:t xml:space="preserve"> cells in layer 5 and perturbative input to excitatory cells </w:t>
        </w:r>
        <w:proofErr w:type="gramStart"/>
        <w:r>
          <w:rPr>
            <w:i/>
            <w:color w:val="44546A"/>
            <w:sz w:val="18"/>
            <w:szCs w:val="18"/>
            <w:rPrChange w:id="1621" w:author="Giulia Moreni" w:date="2024-09-10T15:52:00Z">
              <w:rPr/>
            </w:rPrChange>
          </w:rPr>
          <w:t>in  layer</w:t>
        </w:r>
        <w:proofErr w:type="gramEnd"/>
        <w:r>
          <w:rPr>
            <w:i/>
            <w:color w:val="44546A"/>
            <w:sz w:val="18"/>
            <w:szCs w:val="18"/>
            <w:rPrChange w:id="1622" w:author="Giulia Moreni" w:date="2024-09-10T15:52:00Z">
              <w:rPr/>
            </w:rPrChange>
          </w:rPr>
          <w:t xml:space="preserve"> 2/3 .</w:t>
        </w:r>
      </w:ins>
      <w:r w:rsidR="00A23842">
        <w:rPr>
          <w:i/>
          <w:color w:val="44546A"/>
          <w:sz w:val="18"/>
          <w:szCs w:val="18"/>
        </w:rPr>
        <w:t xml:space="preserve"> </w:t>
      </w:r>
      <w:ins w:id="1623" w:author="Giulia Moreni" w:date="2024-09-12T16:22:00Z">
        <w:r>
          <w:rPr>
            <w:i/>
            <w:color w:val="44546A"/>
            <w:sz w:val="18"/>
            <w:szCs w:val="18"/>
            <w:rPrChange w:id="1624" w:author="Giulia Moreni" w:date="2024-09-10T15:52:00Z">
              <w:rPr/>
            </w:rPrChange>
          </w:rPr>
          <w:t xml:space="preserve">E)  Feedback input of 150pA injected in 25% excitatory cells and 5% </w:t>
        </w:r>
        <w:proofErr w:type="spellStart"/>
        <w:r>
          <w:rPr>
            <w:i/>
            <w:color w:val="44546A"/>
            <w:sz w:val="18"/>
            <w:szCs w:val="18"/>
            <w:rPrChange w:id="1625" w:author="Giulia Moreni" w:date="2024-09-10T15:52:00Z">
              <w:rPr/>
            </w:rPrChange>
          </w:rPr>
          <w:t>Pv</w:t>
        </w:r>
        <w:proofErr w:type="spellEnd"/>
        <w:r>
          <w:rPr>
            <w:i/>
            <w:color w:val="44546A"/>
            <w:sz w:val="18"/>
            <w:szCs w:val="18"/>
            <w:rPrChange w:id="1626" w:author="Giulia Moreni" w:date="2024-09-10T15:52:00Z">
              <w:rPr/>
            </w:rPrChange>
          </w:rPr>
          <w:t xml:space="preserve"> cells in layer 6 and perturbative input to excitatory cells </w:t>
        </w:r>
        <w:proofErr w:type="gramStart"/>
        <w:r>
          <w:rPr>
            <w:i/>
            <w:color w:val="44546A"/>
            <w:sz w:val="18"/>
            <w:szCs w:val="18"/>
            <w:rPrChange w:id="1627" w:author="Giulia Moreni" w:date="2024-09-10T15:52:00Z">
              <w:rPr/>
            </w:rPrChange>
          </w:rPr>
          <w:t>in  layer</w:t>
        </w:r>
        <w:proofErr w:type="gramEnd"/>
        <w:r>
          <w:rPr>
            <w:i/>
            <w:color w:val="44546A"/>
            <w:sz w:val="18"/>
            <w:szCs w:val="18"/>
            <w:rPrChange w:id="1628" w:author="Giulia Moreni" w:date="2024-09-10T15:52:00Z">
              <w:rPr/>
            </w:rPrChange>
          </w:rPr>
          <w:t xml:space="preserve"> 2/3 . F) Condition:  Feedforward and Feedback input combined, 150pA injected in 25% excitatory cells and 5% </w:t>
        </w:r>
        <w:proofErr w:type="spellStart"/>
        <w:r>
          <w:rPr>
            <w:i/>
            <w:color w:val="44546A"/>
            <w:sz w:val="18"/>
            <w:szCs w:val="18"/>
            <w:rPrChange w:id="1629" w:author="Giulia Moreni" w:date="2024-09-10T15:52:00Z">
              <w:rPr/>
            </w:rPrChange>
          </w:rPr>
          <w:t>Pv</w:t>
        </w:r>
        <w:proofErr w:type="spellEnd"/>
        <w:r>
          <w:rPr>
            <w:i/>
            <w:color w:val="44546A"/>
            <w:sz w:val="18"/>
            <w:szCs w:val="18"/>
            <w:rPrChange w:id="1630" w:author="Giulia Moreni" w:date="2024-09-10T15:52:00Z">
              <w:rPr/>
            </w:rPrChange>
          </w:rPr>
          <w:t xml:space="preserve"> cells in layer 4 and 5 and perturbative input to excitatory cells </w:t>
        </w:r>
        <w:proofErr w:type="gramStart"/>
        <w:r>
          <w:rPr>
            <w:i/>
            <w:color w:val="44546A"/>
            <w:sz w:val="18"/>
            <w:szCs w:val="18"/>
            <w:rPrChange w:id="1631" w:author="Giulia Moreni" w:date="2024-09-10T15:52:00Z">
              <w:rPr/>
            </w:rPrChange>
          </w:rPr>
          <w:t>in  layer</w:t>
        </w:r>
        <w:proofErr w:type="gramEnd"/>
        <w:r>
          <w:rPr>
            <w:i/>
            <w:color w:val="44546A"/>
            <w:sz w:val="18"/>
            <w:szCs w:val="18"/>
            <w:rPrChange w:id="1632" w:author="Giulia Moreni" w:date="2024-09-10T15:52:00Z">
              <w:rPr/>
            </w:rPrChange>
          </w:rPr>
          <w:t xml:space="preserve"> 2/3.</w:t>
        </w:r>
      </w:ins>
      <w:r w:rsidR="00A23842">
        <w:rPr>
          <w:i/>
          <w:color w:val="44546A"/>
          <w:sz w:val="18"/>
          <w:szCs w:val="18"/>
        </w:rPr>
        <w:t xml:space="preserve"> </w:t>
      </w:r>
      <w:ins w:id="1633" w:author="Giulia Moreni" w:date="2024-09-12T16:22:00Z">
        <w:r>
          <w:rPr>
            <w:i/>
            <w:color w:val="44546A"/>
            <w:sz w:val="18"/>
            <w:szCs w:val="18"/>
            <w:rPrChange w:id="1634" w:author="Giulia Moreni" w:date="2024-09-10T15:52:00Z">
              <w:rPr/>
            </w:rPrChange>
          </w:rPr>
          <w:t xml:space="preserve">In all conditions most cells have a CV &gt;0.5 or around 0.5 showing no synchrony. </w:t>
        </w:r>
      </w:ins>
    </w:p>
    <w:p w14:paraId="4D1E6B1F" w14:textId="77777777" w:rsidR="00B67A27" w:rsidRDefault="00B67A27">
      <w:pPr>
        <w:spacing w:line="276" w:lineRule="auto"/>
        <w:rPr>
          <w:i/>
          <w:color w:val="44546A"/>
          <w:sz w:val="18"/>
          <w:szCs w:val="18"/>
        </w:rPr>
      </w:pPr>
    </w:p>
    <w:p w14:paraId="230051D1" w14:textId="77777777" w:rsidR="00B67A27" w:rsidRDefault="00B67A27">
      <w:pPr>
        <w:spacing w:line="276" w:lineRule="auto"/>
        <w:rPr>
          <w:i/>
          <w:color w:val="44546A"/>
          <w:sz w:val="18"/>
          <w:szCs w:val="18"/>
        </w:rPr>
      </w:pPr>
    </w:p>
    <w:p w14:paraId="5E4F7253" w14:textId="77777777" w:rsidR="00B67A27" w:rsidRPr="00F35131" w:rsidRDefault="00B67A27">
      <w:pPr>
        <w:rPr>
          <w:i/>
          <w:color w:val="44546A"/>
          <w:sz w:val="18"/>
          <w:szCs w:val="18"/>
        </w:rPr>
      </w:pPr>
    </w:p>
    <w:p w14:paraId="28E1CB39" w14:textId="77777777" w:rsidR="00B67A27" w:rsidRPr="00634F4E" w:rsidRDefault="00000000">
      <w:pPr>
        <w:rPr>
          <w:b/>
          <w:bCs/>
          <w:i/>
          <w:color w:val="44546A"/>
          <w:u w:val="single"/>
        </w:rPr>
      </w:pPr>
      <w:r w:rsidRPr="00634F4E">
        <w:rPr>
          <w:b/>
          <w:bCs/>
          <w:i/>
          <w:color w:val="44546A"/>
          <w:u w:val="single"/>
        </w:rPr>
        <w:t>Supplementary Tables:</w:t>
      </w:r>
    </w:p>
    <w:p w14:paraId="793E00DA" w14:textId="77777777" w:rsidR="00B67A27" w:rsidRPr="00F35131" w:rsidRDefault="00B67A27">
      <w:pPr>
        <w:rPr>
          <w:i/>
          <w:color w:val="44546A"/>
          <w:sz w:val="18"/>
          <w:szCs w:val="18"/>
        </w:rPr>
      </w:pPr>
    </w:p>
    <w:p w14:paraId="37F74E7F" w14:textId="3BAF8A66" w:rsidR="00B67A27" w:rsidRPr="00F35131" w:rsidRDefault="00B67A27">
      <w:pPr>
        <w:spacing w:line="360" w:lineRule="auto"/>
        <w:rPr>
          <w:i/>
          <w:color w:val="44546A"/>
          <w:sz w:val="18"/>
          <w:szCs w:val="18"/>
        </w:rPr>
      </w:pPr>
    </w:p>
    <w:p w14:paraId="258B1F54" w14:textId="77777777" w:rsidR="00B67A27" w:rsidRPr="00F35131" w:rsidRDefault="00000000">
      <w:pPr>
        <w:widowControl w:val="0"/>
        <w:rPr>
          <w:i/>
          <w:color w:val="44546A"/>
          <w:sz w:val="18"/>
          <w:szCs w:val="18"/>
        </w:rPr>
      </w:pPr>
      <w:r w:rsidRPr="00F35131">
        <w:rPr>
          <w:i/>
          <w:color w:val="44546A"/>
          <w:sz w:val="18"/>
          <w:szCs w:val="18"/>
        </w:rPr>
        <w:t xml:space="preserve">Table 1: Number of neurons in each layer. </w:t>
      </w:r>
      <w:proofErr w:type="spellStart"/>
      <w:r w:rsidRPr="00F35131">
        <w:rPr>
          <w:i/>
          <w:color w:val="44546A"/>
          <w:sz w:val="18"/>
          <w:szCs w:val="18"/>
        </w:rPr>
        <w:t>Ntot</w:t>
      </w:r>
      <w:proofErr w:type="spellEnd"/>
      <w:r w:rsidRPr="00F35131">
        <w:rPr>
          <w:i/>
          <w:color w:val="44546A"/>
          <w:sz w:val="18"/>
          <w:szCs w:val="18"/>
        </w:rPr>
        <w:t xml:space="preserve"> is the total number of cells in the column and can be defined arbitrarily for a simulation. The number of cells in each layer will scale accordingly</w:t>
      </w:r>
      <w:r w:rsidRPr="005104FF">
        <w:rPr>
          <w:i/>
          <w:color w:val="44546A"/>
          <w:sz w:val="18"/>
          <w:szCs w:val="18"/>
          <w:vertAlign w:val="superscript"/>
        </w:rPr>
        <w:t>23</w:t>
      </w:r>
      <w:r w:rsidRPr="00F35131">
        <w:rPr>
          <w:i/>
          <w:color w:val="44546A"/>
          <w:sz w:val="18"/>
          <w:szCs w:val="18"/>
        </w:rPr>
        <w:t xml:space="preserve">. We used </w:t>
      </w:r>
      <w:proofErr w:type="spellStart"/>
      <w:r w:rsidRPr="00F35131">
        <w:rPr>
          <w:i/>
          <w:color w:val="44546A"/>
          <w:sz w:val="18"/>
          <w:szCs w:val="18"/>
        </w:rPr>
        <w:t>Ntot</w:t>
      </w:r>
      <w:proofErr w:type="spellEnd"/>
      <w:r w:rsidRPr="00F35131">
        <w:rPr>
          <w:i/>
          <w:color w:val="44546A"/>
          <w:sz w:val="18"/>
          <w:szCs w:val="18"/>
        </w:rPr>
        <w:t xml:space="preserve">=5000 for simulations. </w:t>
      </w:r>
    </w:p>
    <w:tbl>
      <w:tblPr>
        <w:tblStyle w:val="a0"/>
        <w:tblW w:w="3411" w:type="dxa"/>
        <w:tblLayout w:type="fixed"/>
        <w:tblLook w:val="0000" w:firstRow="0" w:lastRow="0" w:firstColumn="0" w:lastColumn="0" w:noHBand="0" w:noVBand="0"/>
      </w:tblPr>
      <w:tblGrid>
        <w:gridCol w:w="880"/>
        <w:gridCol w:w="2531"/>
      </w:tblGrid>
      <w:tr w:rsidR="00B67A27" w14:paraId="739B90C5" w14:textId="77777777">
        <w:trPr>
          <w:trHeight w:val="376"/>
        </w:trPr>
        <w:tc>
          <w:tcPr>
            <w:tcW w:w="880" w:type="dxa"/>
            <w:vAlign w:val="center"/>
          </w:tcPr>
          <w:p w14:paraId="653D8E0A" w14:textId="77777777" w:rsidR="00B67A27" w:rsidRPr="00F35131" w:rsidRDefault="00B67A27">
            <w:pPr>
              <w:ind w:left="120"/>
              <w:rPr>
                <w:i/>
                <w:color w:val="44546A"/>
                <w:sz w:val="18"/>
                <w:szCs w:val="18"/>
              </w:rPr>
            </w:pPr>
          </w:p>
        </w:tc>
        <w:tc>
          <w:tcPr>
            <w:tcW w:w="2531" w:type="dxa"/>
            <w:vAlign w:val="center"/>
          </w:tcPr>
          <w:p w14:paraId="057EFC23" w14:textId="77777777" w:rsidR="00B67A27" w:rsidRPr="00F35131" w:rsidRDefault="00000000">
            <w:pPr>
              <w:ind w:left="125"/>
              <w:rPr>
                <w:i/>
                <w:color w:val="44546A"/>
                <w:sz w:val="18"/>
                <w:szCs w:val="18"/>
              </w:rPr>
            </w:pPr>
            <w:r w:rsidRPr="00F35131">
              <w:rPr>
                <w:i/>
                <w:color w:val="44546A"/>
                <w:sz w:val="18"/>
                <w:szCs w:val="18"/>
              </w:rPr>
              <w:t>Number of neurons</w:t>
            </w:r>
          </w:p>
        </w:tc>
      </w:tr>
      <w:tr w:rsidR="00B67A27" w14:paraId="131DACD9" w14:textId="77777777">
        <w:trPr>
          <w:trHeight w:val="376"/>
        </w:trPr>
        <w:tc>
          <w:tcPr>
            <w:tcW w:w="880" w:type="dxa"/>
            <w:vAlign w:val="center"/>
          </w:tcPr>
          <w:p w14:paraId="320DCF67" w14:textId="14CBBCD6"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2531" w:type="dxa"/>
            <w:vAlign w:val="center"/>
          </w:tcPr>
          <w:p w14:paraId="56DA633B" w14:textId="77777777" w:rsidR="00B67A27" w:rsidRPr="00F35131" w:rsidRDefault="00000000">
            <w:pPr>
              <w:ind w:left="125"/>
              <w:rPr>
                <w:i/>
                <w:color w:val="44546A"/>
                <w:sz w:val="18"/>
                <w:szCs w:val="18"/>
              </w:rPr>
            </w:pPr>
            <w:r w:rsidRPr="00F35131">
              <w:rPr>
                <w:i/>
                <w:color w:val="44546A"/>
                <w:sz w:val="18"/>
                <w:szCs w:val="18"/>
              </w:rPr>
              <w:t>0.0192574218*</w:t>
            </w:r>
            <w:proofErr w:type="spellStart"/>
            <w:r w:rsidRPr="00F35131">
              <w:rPr>
                <w:i/>
                <w:color w:val="44546A"/>
                <w:sz w:val="18"/>
                <w:szCs w:val="18"/>
              </w:rPr>
              <w:t>Ntot</w:t>
            </w:r>
            <w:proofErr w:type="spellEnd"/>
          </w:p>
        </w:tc>
      </w:tr>
      <w:tr w:rsidR="00B67A27" w14:paraId="24195157" w14:textId="77777777">
        <w:trPr>
          <w:trHeight w:val="347"/>
        </w:trPr>
        <w:tc>
          <w:tcPr>
            <w:tcW w:w="880" w:type="dxa"/>
            <w:vAlign w:val="center"/>
          </w:tcPr>
          <w:p w14:paraId="747CAF36" w14:textId="77777777" w:rsidR="00B67A27" w:rsidRPr="00F35131" w:rsidRDefault="00000000">
            <w:pPr>
              <w:ind w:left="120"/>
              <w:rPr>
                <w:i/>
                <w:color w:val="44546A"/>
                <w:sz w:val="18"/>
                <w:szCs w:val="18"/>
              </w:rPr>
            </w:pPr>
            <w:r w:rsidRPr="00F35131">
              <w:rPr>
                <w:i/>
                <w:color w:val="44546A"/>
                <w:sz w:val="18"/>
                <w:szCs w:val="18"/>
              </w:rPr>
              <w:t>L2/3</w:t>
            </w:r>
          </w:p>
        </w:tc>
        <w:tc>
          <w:tcPr>
            <w:tcW w:w="2531" w:type="dxa"/>
            <w:vAlign w:val="center"/>
          </w:tcPr>
          <w:p w14:paraId="6E5A952A" w14:textId="77777777" w:rsidR="00B67A27" w:rsidRPr="00F35131" w:rsidRDefault="00000000">
            <w:pPr>
              <w:ind w:left="125"/>
              <w:rPr>
                <w:i/>
                <w:color w:val="44546A"/>
                <w:sz w:val="18"/>
                <w:szCs w:val="18"/>
              </w:rPr>
            </w:pPr>
            <w:r w:rsidRPr="00F35131">
              <w:rPr>
                <w:i/>
                <w:color w:val="44546A"/>
                <w:sz w:val="18"/>
                <w:szCs w:val="18"/>
              </w:rPr>
              <w:t>0.291088453*</w:t>
            </w:r>
            <w:proofErr w:type="spellStart"/>
            <w:r w:rsidRPr="00F35131">
              <w:rPr>
                <w:i/>
                <w:color w:val="44546A"/>
                <w:sz w:val="18"/>
                <w:szCs w:val="18"/>
              </w:rPr>
              <w:t>Ntot</w:t>
            </w:r>
            <w:proofErr w:type="spellEnd"/>
          </w:p>
        </w:tc>
      </w:tr>
      <w:tr w:rsidR="00B67A27" w14:paraId="19078A66" w14:textId="77777777">
        <w:trPr>
          <w:trHeight w:val="347"/>
        </w:trPr>
        <w:tc>
          <w:tcPr>
            <w:tcW w:w="880" w:type="dxa"/>
            <w:vAlign w:val="center"/>
          </w:tcPr>
          <w:p w14:paraId="7A522B6D" w14:textId="77777777" w:rsidR="00B67A27" w:rsidRPr="00F35131" w:rsidRDefault="00000000">
            <w:pPr>
              <w:ind w:left="120"/>
              <w:rPr>
                <w:i/>
                <w:color w:val="44546A"/>
                <w:sz w:val="18"/>
                <w:szCs w:val="18"/>
              </w:rPr>
            </w:pPr>
            <w:r w:rsidRPr="00F35131">
              <w:rPr>
                <w:i/>
                <w:color w:val="44546A"/>
                <w:sz w:val="18"/>
                <w:szCs w:val="18"/>
              </w:rPr>
              <w:t>L4</w:t>
            </w:r>
          </w:p>
        </w:tc>
        <w:tc>
          <w:tcPr>
            <w:tcW w:w="2531" w:type="dxa"/>
            <w:vAlign w:val="center"/>
          </w:tcPr>
          <w:p w14:paraId="3D58F6F9" w14:textId="77777777" w:rsidR="00B67A27" w:rsidRPr="00F35131" w:rsidRDefault="00000000">
            <w:pPr>
              <w:ind w:left="125"/>
              <w:rPr>
                <w:i/>
                <w:color w:val="44546A"/>
                <w:sz w:val="18"/>
                <w:szCs w:val="18"/>
              </w:rPr>
            </w:pPr>
            <w:r w:rsidRPr="00F35131">
              <w:rPr>
                <w:i/>
                <w:color w:val="44546A"/>
                <w:sz w:val="18"/>
                <w:szCs w:val="18"/>
              </w:rPr>
              <w:t>0.237625904*</w:t>
            </w:r>
            <w:proofErr w:type="spellStart"/>
            <w:r w:rsidRPr="00F35131">
              <w:rPr>
                <w:i/>
                <w:color w:val="44546A"/>
                <w:sz w:val="18"/>
                <w:szCs w:val="18"/>
              </w:rPr>
              <w:t>Ntot</w:t>
            </w:r>
            <w:proofErr w:type="spellEnd"/>
          </w:p>
        </w:tc>
      </w:tr>
      <w:tr w:rsidR="00B67A27" w14:paraId="78CB0AC2" w14:textId="77777777">
        <w:trPr>
          <w:trHeight w:val="347"/>
        </w:trPr>
        <w:tc>
          <w:tcPr>
            <w:tcW w:w="880" w:type="dxa"/>
            <w:vAlign w:val="center"/>
          </w:tcPr>
          <w:p w14:paraId="515519A9" w14:textId="77777777" w:rsidR="00B67A27" w:rsidRPr="00F35131" w:rsidRDefault="00000000">
            <w:pPr>
              <w:ind w:left="120"/>
              <w:rPr>
                <w:i/>
                <w:color w:val="44546A"/>
                <w:sz w:val="18"/>
                <w:szCs w:val="18"/>
              </w:rPr>
            </w:pPr>
            <w:r w:rsidRPr="00F35131">
              <w:rPr>
                <w:i/>
                <w:color w:val="44546A"/>
                <w:sz w:val="18"/>
                <w:szCs w:val="18"/>
              </w:rPr>
              <w:t>L5</w:t>
            </w:r>
          </w:p>
        </w:tc>
        <w:tc>
          <w:tcPr>
            <w:tcW w:w="2531" w:type="dxa"/>
            <w:vAlign w:val="center"/>
          </w:tcPr>
          <w:p w14:paraId="48C6417C" w14:textId="77777777" w:rsidR="00B67A27" w:rsidRPr="00F35131" w:rsidRDefault="00000000">
            <w:pPr>
              <w:ind w:left="125"/>
              <w:rPr>
                <w:i/>
                <w:color w:val="44546A"/>
                <w:sz w:val="18"/>
                <w:szCs w:val="18"/>
              </w:rPr>
            </w:pPr>
            <w:r w:rsidRPr="00F35131">
              <w:rPr>
                <w:i/>
                <w:color w:val="44546A"/>
                <w:sz w:val="18"/>
                <w:szCs w:val="18"/>
              </w:rPr>
              <w:t>0.17425693*</w:t>
            </w:r>
            <w:proofErr w:type="spellStart"/>
            <w:r w:rsidRPr="00F35131">
              <w:rPr>
                <w:i/>
                <w:color w:val="44546A"/>
                <w:sz w:val="18"/>
                <w:szCs w:val="18"/>
              </w:rPr>
              <w:t>Ntot</w:t>
            </w:r>
            <w:proofErr w:type="spellEnd"/>
          </w:p>
        </w:tc>
      </w:tr>
      <w:tr w:rsidR="00B67A27" w14:paraId="1210FBDE" w14:textId="77777777">
        <w:trPr>
          <w:trHeight w:val="396"/>
        </w:trPr>
        <w:tc>
          <w:tcPr>
            <w:tcW w:w="880" w:type="dxa"/>
            <w:vAlign w:val="center"/>
          </w:tcPr>
          <w:p w14:paraId="2068B714" w14:textId="77777777" w:rsidR="00B67A27" w:rsidRPr="00F35131" w:rsidRDefault="00000000">
            <w:pPr>
              <w:ind w:left="120"/>
              <w:rPr>
                <w:i/>
                <w:color w:val="44546A"/>
                <w:sz w:val="18"/>
                <w:szCs w:val="18"/>
              </w:rPr>
            </w:pPr>
            <w:r w:rsidRPr="00F35131">
              <w:rPr>
                <w:i/>
                <w:color w:val="44546A"/>
                <w:sz w:val="18"/>
                <w:szCs w:val="18"/>
              </w:rPr>
              <w:t>L6</w:t>
            </w:r>
          </w:p>
        </w:tc>
        <w:tc>
          <w:tcPr>
            <w:tcW w:w="2531" w:type="dxa"/>
            <w:vAlign w:val="center"/>
          </w:tcPr>
          <w:p w14:paraId="6C4444D1" w14:textId="77777777" w:rsidR="00B67A27" w:rsidRPr="00F35131" w:rsidRDefault="00000000">
            <w:pPr>
              <w:ind w:left="125"/>
              <w:rPr>
                <w:i/>
                <w:color w:val="44546A"/>
                <w:sz w:val="18"/>
                <w:szCs w:val="18"/>
              </w:rPr>
            </w:pPr>
            <w:r w:rsidRPr="00F35131">
              <w:rPr>
                <w:i/>
                <w:color w:val="44546A"/>
                <w:sz w:val="18"/>
                <w:szCs w:val="18"/>
              </w:rPr>
              <w:t>0.297031276*</w:t>
            </w:r>
            <w:proofErr w:type="spellStart"/>
            <w:r w:rsidRPr="00F35131">
              <w:rPr>
                <w:i/>
                <w:color w:val="44546A"/>
                <w:sz w:val="18"/>
                <w:szCs w:val="18"/>
              </w:rPr>
              <w:t>Ntot</w:t>
            </w:r>
            <w:proofErr w:type="spellEnd"/>
          </w:p>
        </w:tc>
      </w:tr>
    </w:tbl>
    <w:p w14:paraId="309B2361" w14:textId="77777777" w:rsidR="00B67A27" w:rsidRPr="00F35131" w:rsidRDefault="00B67A27">
      <w:pPr>
        <w:spacing w:after="160" w:line="259" w:lineRule="auto"/>
        <w:rPr>
          <w:i/>
          <w:color w:val="44546A"/>
          <w:sz w:val="18"/>
          <w:szCs w:val="18"/>
        </w:rPr>
      </w:pPr>
    </w:p>
    <w:p w14:paraId="4AA90EC3" w14:textId="77777777" w:rsidR="00B67A27" w:rsidRPr="00F35131" w:rsidRDefault="00000000">
      <w:pPr>
        <w:rPr>
          <w:i/>
          <w:color w:val="44546A"/>
          <w:sz w:val="18"/>
          <w:szCs w:val="18"/>
        </w:rPr>
      </w:pPr>
      <w:r w:rsidRPr="00F35131">
        <w:rPr>
          <w:i/>
          <w:color w:val="44546A"/>
          <w:sz w:val="18"/>
          <w:szCs w:val="18"/>
        </w:rPr>
        <w:t>Table 2: Percentage of inhibitory cell types as a fraction of the total number of inhibitory cells in each layer. In each layer, the inhibitory cells represent 15% of the total number of neurons for that layer</w:t>
      </w:r>
      <w:r w:rsidRPr="00C64ABA">
        <w:rPr>
          <w:i/>
          <w:color w:val="44546A"/>
          <w:sz w:val="18"/>
          <w:szCs w:val="18"/>
          <w:vertAlign w:val="superscript"/>
        </w:rPr>
        <w:t>23</w:t>
      </w:r>
      <w:r w:rsidRPr="00F35131">
        <w:rPr>
          <w:i/>
          <w:color w:val="44546A"/>
          <w:sz w:val="18"/>
          <w:szCs w:val="18"/>
        </w:rPr>
        <w:t>.</w:t>
      </w:r>
    </w:p>
    <w:tbl>
      <w:tblPr>
        <w:tblStyle w:val="a1"/>
        <w:tblW w:w="5366" w:type="dxa"/>
        <w:tblInd w:w="5" w:type="dxa"/>
        <w:tblLayout w:type="fixed"/>
        <w:tblLook w:val="0000" w:firstRow="0" w:lastRow="0" w:firstColumn="0" w:lastColumn="0" w:noHBand="0" w:noVBand="0"/>
      </w:tblPr>
      <w:tblGrid>
        <w:gridCol w:w="1628"/>
        <w:gridCol w:w="1138"/>
        <w:gridCol w:w="1300"/>
        <w:gridCol w:w="1300"/>
      </w:tblGrid>
      <w:tr w:rsidR="00B67A27" w14:paraId="445652A6" w14:textId="77777777">
        <w:trPr>
          <w:trHeight w:val="349"/>
        </w:trPr>
        <w:tc>
          <w:tcPr>
            <w:tcW w:w="1628" w:type="dxa"/>
            <w:vAlign w:val="center"/>
          </w:tcPr>
          <w:p w14:paraId="52A83677" w14:textId="77777777" w:rsidR="00B67A27" w:rsidRPr="00F35131" w:rsidRDefault="00000000">
            <w:pPr>
              <w:rPr>
                <w:i/>
                <w:color w:val="44546A"/>
                <w:sz w:val="18"/>
                <w:szCs w:val="18"/>
              </w:rPr>
            </w:pPr>
            <w:r w:rsidRPr="00F35131">
              <w:rPr>
                <w:i/>
                <w:color w:val="44546A"/>
                <w:sz w:val="18"/>
                <w:szCs w:val="18"/>
              </w:rPr>
              <w:t>Percentage (%)</w:t>
            </w:r>
          </w:p>
        </w:tc>
        <w:tc>
          <w:tcPr>
            <w:tcW w:w="1138" w:type="dxa"/>
            <w:vAlign w:val="center"/>
          </w:tcPr>
          <w:p w14:paraId="1A3E5517" w14:textId="77777777" w:rsidR="00B67A27" w:rsidRPr="00F35131" w:rsidRDefault="00000000">
            <w:pPr>
              <w:jc w:val="right"/>
              <w:rPr>
                <w:i/>
                <w:color w:val="44546A"/>
                <w:sz w:val="18"/>
                <w:szCs w:val="18"/>
              </w:rPr>
            </w:pPr>
            <w:r w:rsidRPr="00F35131">
              <w:rPr>
                <w:i/>
                <w:color w:val="44546A"/>
                <w:sz w:val="18"/>
                <w:szCs w:val="18"/>
              </w:rPr>
              <w:t>PV</w:t>
            </w:r>
          </w:p>
        </w:tc>
        <w:tc>
          <w:tcPr>
            <w:tcW w:w="1300" w:type="dxa"/>
            <w:vAlign w:val="center"/>
          </w:tcPr>
          <w:p w14:paraId="64530F5F" w14:textId="77777777" w:rsidR="00B67A27" w:rsidRPr="00F35131" w:rsidRDefault="00000000">
            <w:pPr>
              <w:jc w:val="right"/>
              <w:rPr>
                <w:i/>
                <w:color w:val="44546A"/>
                <w:sz w:val="18"/>
                <w:szCs w:val="18"/>
              </w:rPr>
            </w:pPr>
            <w:r w:rsidRPr="00F35131">
              <w:rPr>
                <w:i/>
                <w:color w:val="44546A"/>
                <w:sz w:val="18"/>
                <w:szCs w:val="18"/>
              </w:rPr>
              <w:t>SST</w:t>
            </w:r>
          </w:p>
        </w:tc>
        <w:tc>
          <w:tcPr>
            <w:tcW w:w="1300" w:type="dxa"/>
            <w:vAlign w:val="center"/>
          </w:tcPr>
          <w:p w14:paraId="61819C4E" w14:textId="77777777" w:rsidR="00B67A27" w:rsidRPr="00F35131" w:rsidRDefault="00000000">
            <w:pPr>
              <w:jc w:val="right"/>
              <w:rPr>
                <w:i/>
                <w:color w:val="44546A"/>
                <w:sz w:val="18"/>
                <w:szCs w:val="18"/>
              </w:rPr>
            </w:pPr>
            <w:r w:rsidRPr="00F35131">
              <w:rPr>
                <w:i/>
                <w:color w:val="44546A"/>
                <w:sz w:val="18"/>
                <w:szCs w:val="18"/>
              </w:rPr>
              <w:t>VIP</w:t>
            </w:r>
          </w:p>
        </w:tc>
      </w:tr>
      <w:tr w:rsidR="00B67A27" w14:paraId="2856791D" w14:textId="77777777">
        <w:trPr>
          <w:trHeight w:val="295"/>
        </w:trPr>
        <w:tc>
          <w:tcPr>
            <w:tcW w:w="1628" w:type="dxa"/>
            <w:vAlign w:val="center"/>
          </w:tcPr>
          <w:p w14:paraId="3EAD7CE0" w14:textId="77777777" w:rsidR="00B67A27" w:rsidRPr="00F35131" w:rsidRDefault="00000000">
            <w:pPr>
              <w:ind w:left="120"/>
              <w:rPr>
                <w:i/>
                <w:color w:val="44546A"/>
                <w:sz w:val="18"/>
                <w:szCs w:val="18"/>
              </w:rPr>
            </w:pPr>
            <w:r w:rsidRPr="00F35131">
              <w:rPr>
                <w:i/>
                <w:color w:val="44546A"/>
                <w:sz w:val="18"/>
                <w:szCs w:val="18"/>
              </w:rPr>
              <w:t>L2/3</w:t>
            </w:r>
          </w:p>
        </w:tc>
        <w:tc>
          <w:tcPr>
            <w:tcW w:w="1138" w:type="dxa"/>
            <w:vAlign w:val="center"/>
          </w:tcPr>
          <w:p w14:paraId="209C7DA9" w14:textId="77777777" w:rsidR="00B67A27" w:rsidRPr="00F35131" w:rsidRDefault="00000000">
            <w:pPr>
              <w:jc w:val="right"/>
              <w:rPr>
                <w:i/>
                <w:color w:val="44546A"/>
                <w:sz w:val="18"/>
                <w:szCs w:val="18"/>
              </w:rPr>
            </w:pPr>
            <w:r w:rsidRPr="00F35131">
              <w:rPr>
                <w:i/>
                <w:color w:val="44546A"/>
                <w:sz w:val="18"/>
                <w:szCs w:val="18"/>
              </w:rPr>
              <w:t>0.295918</w:t>
            </w:r>
          </w:p>
        </w:tc>
        <w:tc>
          <w:tcPr>
            <w:tcW w:w="1300" w:type="dxa"/>
            <w:vAlign w:val="center"/>
          </w:tcPr>
          <w:p w14:paraId="2E8D7F88" w14:textId="77777777" w:rsidR="00B67A27" w:rsidRPr="00F35131" w:rsidRDefault="00000000">
            <w:pPr>
              <w:jc w:val="right"/>
              <w:rPr>
                <w:i/>
                <w:color w:val="44546A"/>
                <w:sz w:val="18"/>
                <w:szCs w:val="18"/>
              </w:rPr>
            </w:pPr>
            <w:r w:rsidRPr="00F35131">
              <w:rPr>
                <w:i/>
                <w:color w:val="44546A"/>
                <w:sz w:val="18"/>
                <w:szCs w:val="18"/>
              </w:rPr>
              <w:t>0.214286</w:t>
            </w:r>
          </w:p>
        </w:tc>
        <w:tc>
          <w:tcPr>
            <w:tcW w:w="1300" w:type="dxa"/>
            <w:vAlign w:val="center"/>
          </w:tcPr>
          <w:p w14:paraId="056254A9" w14:textId="77777777" w:rsidR="00B67A27" w:rsidRPr="00F35131" w:rsidRDefault="00000000">
            <w:pPr>
              <w:jc w:val="right"/>
              <w:rPr>
                <w:i/>
                <w:color w:val="44546A"/>
                <w:sz w:val="18"/>
                <w:szCs w:val="18"/>
              </w:rPr>
            </w:pPr>
            <w:r w:rsidRPr="00F35131">
              <w:rPr>
                <w:i/>
                <w:color w:val="44546A"/>
                <w:sz w:val="18"/>
                <w:szCs w:val="18"/>
              </w:rPr>
              <w:t>0.489796</w:t>
            </w:r>
          </w:p>
        </w:tc>
      </w:tr>
      <w:tr w:rsidR="00B67A27" w14:paraId="3F5C58A1" w14:textId="77777777">
        <w:trPr>
          <w:trHeight w:val="283"/>
        </w:trPr>
        <w:tc>
          <w:tcPr>
            <w:tcW w:w="1628" w:type="dxa"/>
            <w:vAlign w:val="center"/>
          </w:tcPr>
          <w:p w14:paraId="18711D56" w14:textId="77777777" w:rsidR="00B67A27" w:rsidRPr="00F35131" w:rsidRDefault="00000000">
            <w:pPr>
              <w:ind w:left="120"/>
              <w:rPr>
                <w:i/>
                <w:color w:val="44546A"/>
                <w:sz w:val="18"/>
                <w:szCs w:val="18"/>
              </w:rPr>
            </w:pPr>
            <w:r w:rsidRPr="00F35131">
              <w:rPr>
                <w:i/>
                <w:color w:val="44546A"/>
                <w:sz w:val="18"/>
                <w:szCs w:val="18"/>
              </w:rPr>
              <w:t>L4</w:t>
            </w:r>
          </w:p>
        </w:tc>
        <w:tc>
          <w:tcPr>
            <w:tcW w:w="1138" w:type="dxa"/>
            <w:vAlign w:val="center"/>
          </w:tcPr>
          <w:p w14:paraId="467F30E0" w14:textId="77777777" w:rsidR="00B67A27" w:rsidRPr="00F35131" w:rsidRDefault="00000000">
            <w:pPr>
              <w:jc w:val="right"/>
              <w:rPr>
                <w:i/>
                <w:color w:val="44546A"/>
                <w:sz w:val="18"/>
                <w:szCs w:val="18"/>
              </w:rPr>
            </w:pPr>
            <w:r w:rsidRPr="00F35131">
              <w:rPr>
                <w:i/>
                <w:color w:val="44546A"/>
                <w:sz w:val="18"/>
                <w:szCs w:val="18"/>
              </w:rPr>
              <w:t>0.552381</w:t>
            </w:r>
          </w:p>
        </w:tc>
        <w:tc>
          <w:tcPr>
            <w:tcW w:w="1300" w:type="dxa"/>
            <w:vAlign w:val="center"/>
          </w:tcPr>
          <w:p w14:paraId="1882E9E7" w14:textId="77777777" w:rsidR="00B67A27" w:rsidRPr="00F35131" w:rsidRDefault="00000000">
            <w:pPr>
              <w:jc w:val="right"/>
              <w:rPr>
                <w:i/>
                <w:color w:val="44546A"/>
                <w:sz w:val="18"/>
                <w:szCs w:val="18"/>
              </w:rPr>
            </w:pPr>
            <w:r w:rsidRPr="00F35131">
              <w:rPr>
                <w:i/>
                <w:color w:val="44546A"/>
                <w:sz w:val="18"/>
                <w:szCs w:val="18"/>
              </w:rPr>
              <w:t>0.295238</w:t>
            </w:r>
          </w:p>
        </w:tc>
        <w:tc>
          <w:tcPr>
            <w:tcW w:w="1300" w:type="dxa"/>
            <w:vAlign w:val="center"/>
          </w:tcPr>
          <w:p w14:paraId="7154054D" w14:textId="77777777" w:rsidR="00B67A27" w:rsidRPr="00F35131" w:rsidRDefault="00000000">
            <w:pPr>
              <w:jc w:val="right"/>
              <w:rPr>
                <w:i/>
                <w:color w:val="44546A"/>
                <w:sz w:val="18"/>
                <w:szCs w:val="18"/>
              </w:rPr>
            </w:pPr>
            <w:r w:rsidRPr="00F35131">
              <w:rPr>
                <w:i/>
                <w:color w:val="44546A"/>
                <w:sz w:val="18"/>
                <w:szCs w:val="18"/>
              </w:rPr>
              <w:t>0.152381</w:t>
            </w:r>
          </w:p>
        </w:tc>
      </w:tr>
      <w:tr w:rsidR="00B67A27" w14:paraId="27735E37" w14:textId="77777777">
        <w:trPr>
          <w:trHeight w:val="287"/>
        </w:trPr>
        <w:tc>
          <w:tcPr>
            <w:tcW w:w="1628" w:type="dxa"/>
            <w:vAlign w:val="center"/>
          </w:tcPr>
          <w:p w14:paraId="54C0E37E" w14:textId="77777777" w:rsidR="00B67A27" w:rsidRPr="00F35131" w:rsidRDefault="00000000">
            <w:pPr>
              <w:ind w:left="120"/>
              <w:rPr>
                <w:i/>
                <w:color w:val="44546A"/>
                <w:sz w:val="18"/>
                <w:szCs w:val="18"/>
              </w:rPr>
            </w:pPr>
            <w:r w:rsidRPr="00F35131">
              <w:rPr>
                <w:i/>
                <w:color w:val="44546A"/>
                <w:sz w:val="18"/>
                <w:szCs w:val="18"/>
              </w:rPr>
              <w:t>L5</w:t>
            </w:r>
          </w:p>
        </w:tc>
        <w:tc>
          <w:tcPr>
            <w:tcW w:w="1138" w:type="dxa"/>
            <w:vAlign w:val="center"/>
          </w:tcPr>
          <w:p w14:paraId="06E42BCC" w14:textId="77777777" w:rsidR="00B67A27" w:rsidRPr="00F35131" w:rsidRDefault="00000000">
            <w:pPr>
              <w:jc w:val="right"/>
              <w:rPr>
                <w:i/>
                <w:color w:val="44546A"/>
                <w:sz w:val="18"/>
                <w:szCs w:val="18"/>
              </w:rPr>
            </w:pPr>
            <w:r w:rsidRPr="00F35131">
              <w:rPr>
                <w:i/>
                <w:color w:val="44546A"/>
                <w:sz w:val="18"/>
                <w:szCs w:val="18"/>
              </w:rPr>
              <w:t>0.485714</w:t>
            </w:r>
          </w:p>
        </w:tc>
        <w:tc>
          <w:tcPr>
            <w:tcW w:w="1300" w:type="dxa"/>
            <w:vAlign w:val="center"/>
          </w:tcPr>
          <w:p w14:paraId="7A70EE79" w14:textId="77777777" w:rsidR="00B67A27" w:rsidRPr="00F35131" w:rsidRDefault="00000000">
            <w:pPr>
              <w:jc w:val="right"/>
              <w:rPr>
                <w:i/>
                <w:color w:val="44546A"/>
                <w:sz w:val="18"/>
                <w:szCs w:val="18"/>
              </w:rPr>
            </w:pPr>
            <w:r w:rsidRPr="00F35131">
              <w:rPr>
                <w:i/>
                <w:color w:val="44546A"/>
                <w:sz w:val="18"/>
                <w:szCs w:val="18"/>
              </w:rPr>
              <w:t>0.428571</w:t>
            </w:r>
          </w:p>
        </w:tc>
        <w:tc>
          <w:tcPr>
            <w:tcW w:w="1300" w:type="dxa"/>
            <w:vAlign w:val="center"/>
          </w:tcPr>
          <w:p w14:paraId="59798F17" w14:textId="77777777" w:rsidR="00B67A27" w:rsidRPr="00F35131" w:rsidRDefault="00000000">
            <w:pPr>
              <w:jc w:val="right"/>
              <w:rPr>
                <w:i/>
                <w:color w:val="44546A"/>
                <w:sz w:val="18"/>
                <w:szCs w:val="18"/>
              </w:rPr>
            </w:pPr>
            <w:r w:rsidRPr="00F35131">
              <w:rPr>
                <w:i/>
                <w:color w:val="44546A"/>
                <w:sz w:val="18"/>
                <w:szCs w:val="18"/>
              </w:rPr>
              <w:t>0.085714</w:t>
            </w:r>
          </w:p>
        </w:tc>
      </w:tr>
      <w:tr w:rsidR="00B67A27" w14:paraId="40D2618F" w14:textId="77777777">
        <w:trPr>
          <w:trHeight w:val="342"/>
        </w:trPr>
        <w:tc>
          <w:tcPr>
            <w:tcW w:w="1628" w:type="dxa"/>
            <w:vAlign w:val="center"/>
          </w:tcPr>
          <w:p w14:paraId="0FF23D4C" w14:textId="77777777" w:rsidR="00B67A27" w:rsidRPr="00F35131" w:rsidRDefault="00000000">
            <w:pPr>
              <w:ind w:left="120"/>
              <w:rPr>
                <w:i/>
                <w:color w:val="44546A"/>
                <w:sz w:val="18"/>
                <w:szCs w:val="18"/>
              </w:rPr>
            </w:pPr>
            <w:r w:rsidRPr="00F35131">
              <w:rPr>
                <w:i/>
                <w:color w:val="44546A"/>
                <w:sz w:val="18"/>
                <w:szCs w:val="18"/>
              </w:rPr>
              <w:t>L6</w:t>
            </w:r>
          </w:p>
        </w:tc>
        <w:tc>
          <w:tcPr>
            <w:tcW w:w="1138" w:type="dxa"/>
            <w:vAlign w:val="center"/>
          </w:tcPr>
          <w:p w14:paraId="5B2653DD" w14:textId="77777777" w:rsidR="00B67A27" w:rsidRPr="00F35131" w:rsidRDefault="00000000">
            <w:pPr>
              <w:jc w:val="right"/>
              <w:rPr>
                <w:i/>
                <w:color w:val="44546A"/>
                <w:sz w:val="18"/>
                <w:szCs w:val="18"/>
              </w:rPr>
            </w:pPr>
            <w:r w:rsidRPr="00F35131">
              <w:rPr>
                <w:i/>
                <w:color w:val="44546A"/>
                <w:sz w:val="18"/>
                <w:szCs w:val="18"/>
              </w:rPr>
              <w:t>0.458333</w:t>
            </w:r>
          </w:p>
        </w:tc>
        <w:tc>
          <w:tcPr>
            <w:tcW w:w="1300" w:type="dxa"/>
            <w:vAlign w:val="center"/>
          </w:tcPr>
          <w:p w14:paraId="686C3B85" w14:textId="77777777" w:rsidR="00B67A27" w:rsidRPr="00F35131" w:rsidRDefault="00000000">
            <w:pPr>
              <w:jc w:val="right"/>
              <w:rPr>
                <w:i/>
                <w:color w:val="44546A"/>
                <w:sz w:val="18"/>
                <w:szCs w:val="18"/>
              </w:rPr>
            </w:pPr>
            <w:r w:rsidRPr="00F35131">
              <w:rPr>
                <w:i/>
                <w:color w:val="44546A"/>
                <w:sz w:val="18"/>
                <w:szCs w:val="18"/>
              </w:rPr>
              <w:t>0.458333</w:t>
            </w:r>
          </w:p>
        </w:tc>
        <w:tc>
          <w:tcPr>
            <w:tcW w:w="1300" w:type="dxa"/>
            <w:vAlign w:val="center"/>
          </w:tcPr>
          <w:p w14:paraId="1B344F49" w14:textId="77777777" w:rsidR="00B67A27" w:rsidRPr="00F35131" w:rsidRDefault="00000000">
            <w:pPr>
              <w:jc w:val="right"/>
              <w:rPr>
                <w:i/>
                <w:color w:val="44546A"/>
                <w:sz w:val="18"/>
                <w:szCs w:val="18"/>
              </w:rPr>
            </w:pPr>
            <w:r w:rsidRPr="00F35131">
              <w:rPr>
                <w:i/>
                <w:color w:val="44546A"/>
                <w:sz w:val="18"/>
                <w:szCs w:val="18"/>
              </w:rPr>
              <w:t>0.083333</w:t>
            </w:r>
          </w:p>
        </w:tc>
      </w:tr>
    </w:tbl>
    <w:p w14:paraId="61F59412" w14:textId="77777777" w:rsidR="00B67A27" w:rsidRPr="00F35131" w:rsidRDefault="00B67A27">
      <w:pPr>
        <w:spacing w:after="160" w:line="259" w:lineRule="auto"/>
        <w:rPr>
          <w:i/>
          <w:color w:val="44546A"/>
          <w:sz w:val="18"/>
          <w:szCs w:val="18"/>
        </w:rPr>
      </w:pPr>
    </w:p>
    <w:p w14:paraId="253E70AD" w14:textId="77777777" w:rsidR="00B67A27" w:rsidRPr="00F35131" w:rsidRDefault="00000000">
      <w:pPr>
        <w:spacing w:after="72" w:line="249" w:lineRule="auto"/>
        <w:rPr>
          <w:i/>
          <w:color w:val="44546A"/>
          <w:sz w:val="18"/>
          <w:szCs w:val="18"/>
        </w:rPr>
      </w:pPr>
      <w:r w:rsidRPr="00F35131">
        <w:rPr>
          <w:i/>
          <w:color w:val="44546A"/>
          <w:sz w:val="18"/>
          <w:szCs w:val="18"/>
        </w:rPr>
        <w:t xml:space="preserve">Table 3: Cell counts in the network for </w:t>
      </w:r>
      <w:proofErr w:type="spellStart"/>
      <w:r w:rsidRPr="00F35131">
        <w:rPr>
          <w:i/>
          <w:color w:val="44546A"/>
          <w:sz w:val="18"/>
          <w:szCs w:val="18"/>
        </w:rPr>
        <w:t>Ntot</w:t>
      </w:r>
      <w:proofErr w:type="spellEnd"/>
      <w:r w:rsidRPr="00F35131">
        <w:rPr>
          <w:i/>
          <w:color w:val="44546A"/>
          <w:sz w:val="18"/>
          <w:szCs w:val="18"/>
        </w:rPr>
        <w:t xml:space="preserve"> = 5000.</w:t>
      </w:r>
    </w:p>
    <w:tbl>
      <w:tblPr>
        <w:tblStyle w:val="a2"/>
        <w:tblW w:w="4644" w:type="dxa"/>
        <w:tblInd w:w="5" w:type="dxa"/>
        <w:tblLayout w:type="fixed"/>
        <w:tblLook w:val="0000" w:firstRow="0" w:lastRow="0" w:firstColumn="0" w:lastColumn="0" w:noHBand="0" w:noVBand="0"/>
      </w:tblPr>
      <w:tblGrid>
        <w:gridCol w:w="1234"/>
        <w:gridCol w:w="707"/>
        <w:gridCol w:w="750"/>
        <w:gridCol w:w="864"/>
        <w:gridCol w:w="1089"/>
      </w:tblGrid>
      <w:tr w:rsidR="00B67A27" w14:paraId="368C344A" w14:textId="77777777">
        <w:trPr>
          <w:trHeight w:val="733"/>
        </w:trPr>
        <w:tc>
          <w:tcPr>
            <w:tcW w:w="1234" w:type="dxa"/>
            <w:vAlign w:val="center"/>
          </w:tcPr>
          <w:p w14:paraId="6775532B" w14:textId="77777777" w:rsidR="00B67A27" w:rsidRPr="00F35131" w:rsidRDefault="00000000">
            <w:pPr>
              <w:ind w:left="120"/>
              <w:rPr>
                <w:i/>
                <w:color w:val="44546A"/>
                <w:sz w:val="18"/>
                <w:szCs w:val="18"/>
              </w:rPr>
            </w:pPr>
            <w:r w:rsidRPr="00F35131">
              <w:rPr>
                <w:i/>
                <w:color w:val="44546A"/>
                <w:sz w:val="18"/>
                <w:szCs w:val="18"/>
              </w:rPr>
              <w:t>Number of neurons</w:t>
            </w:r>
          </w:p>
        </w:tc>
        <w:tc>
          <w:tcPr>
            <w:tcW w:w="707" w:type="dxa"/>
            <w:vAlign w:val="center"/>
          </w:tcPr>
          <w:p w14:paraId="1B048CEA" w14:textId="77777777" w:rsidR="00B67A27" w:rsidRPr="00F35131" w:rsidRDefault="00000000">
            <w:pPr>
              <w:ind w:left="130"/>
              <w:jc w:val="right"/>
              <w:rPr>
                <w:i/>
                <w:color w:val="44546A"/>
                <w:sz w:val="18"/>
                <w:szCs w:val="18"/>
              </w:rPr>
            </w:pPr>
            <w:r w:rsidRPr="00F35131">
              <w:rPr>
                <w:i/>
                <w:color w:val="44546A"/>
                <w:sz w:val="18"/>
                <w:szCs w:val="18"/>
              </w:rPr>
              <w:t>E</w:t>
            </w:r>
          </w:p>
        </w:tc>
        <w:tc>
          <w:tcPr>
            <w:tcW w:w="750" w:type="dxa"/>
            <w:vAlign w:val="center"/>
          </w:tcPr>
          <w:p w14:paraId="189E9CE4" w14:textId="77777777" w:rsidR="00B67A27" w:rsidRPr="00F35131" w:rsidRDefault="00000000">
            <w:pPr>
              <w:jc w:val="right"/>
              <w:rPr>
                <w:i/>
                <w:color w:val="44546A"/>
                <w:sz w:val="18"/>
                <w:szCs w:val="18"/>
              </w:rPr>
            </w:pPr>
            <w:r w:rsidRPr="00F35131">
              <w:rPr>
                <w:i/>
                <w:color w:val="44546A"/>
                <w:sz w:val="18"/>
                <w:szCs w:val="18"/>
              </w:rPr>
              <w:t>PV</w:t>
            </w:r>
          </w:p>
        </w:tc>
        <w:tc>
          <w:tcPr>
            <w:tcW w:w="864" w:type="dxa"/>
            <w:vAlign w:val="center"/>
          </w:tcPr>
          <w:p w14:paraId="17F58CEE" w14:textId="77777777" w:rsidR="00B67A27" w:rsidRPr="00F35131" w:rsidRDefault="00000000">
            <w:pPr>
              <w:ind w:left="125"/>
              <w:jc w:val="right"/>
              <w:rPr>
                <w:i/>
                <w:color w:val="44546A"/>
                <w:sz w:val="18"/>
                <w:szCs w:val="18"/>
              </w:rPr>
            </w:pPr>
            <w:r w:rsidRPr="00F35131">
              <w:rPr>
                <w:i/>
                <w:color w:val="44546A"/>
                <w:sz w:val="18"/>
                <w:szCs w:val="18"/>
              </w:rPr>
              <w:t>SST</w:t>
            </w:r>
          </w:p>
        </w:tc>
        <w:tc>
          <w:tcPr>
            <w:tcW w:w="1089" w:type="dxa"/>
            <w:vAlign w:val="center"/>
          </w:tcPr>
          <w:p w14:paraId="422C3F7B" w14:textId="77777777" w:rsidR="00B67A27" w:rsidRPr="00F35131" w:rsidRDefault="00000000">
            <w:pPr>
              <w:jc w:val="right"/>
              <w:rPr>
                <w:i/>
                <w:color w:val="44546A"/>
                <w:sz w:val="18"/>
                <w:szCs w:val="18"/>
              </w:rPr>
            </w:pPr>
            <w:r w:rsidRPr="00F35131">
              <w:rPr>
                <w:i/>
                <w:color w:val="44546A"/>
                <w:sz w:val="18"/>
                <w:szCs w:val="18"/>
              </w:rPr>
              <w:t>VIP</w:t>
            </w:r>
          </w:p>
        </w:tc>
      </w:tr>
      <w:tr w:rsidR="00B67A27" w14:paraId="07F9FA68" w14:textId="77777777">
        <w:trPr>
          <w:trHeight w:val="261"/>
        </w:trPr>
        <w:tc>
          <w:tcPr>
            <w:tcW w:w="1234" w:type="dxa"/>
            <w:vAlign w:val="center"/>
          </w:tcPr>
          <w:p w14:paraId="3BBED639" w14:textId="06C888F8"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707" w:type="dxa"/>
            <w:vAlign w:val="center"/>
          </w:tcPr>
          <w:p w14:paraId="232D0C4B" w14:textId="77777777" w:rsidR="00B67A27" w:rsidRPr="00F35131" w:rsidRDefault="00B67A27">
            <w:pPr>
              <w:ind w:left="130"/>
              <w:jc w:val="right"/>
              <w:rPr>
                <w:i/>
                <w:color w:val="44546A"/>
                <w:sz w:val="18"/>
                <w:szCs w:val="18"/>
              </w:rPr>
            </w:pPr>
          </w:p>
        </w:tc>
        <w:tc>
          <w:tcPr>
            <w:tcW w:w="750" w:type="dxa"/>
            <w:vAlign w:val="center"/>
          </w:tcPr>
          <w:p w14:paraId="123D6CF2" w14:textId="77777777" w:rsidR="00B67A27" w:rsidRPr="00F35131" w:rsidRDefault="00B67A27">
            <w:pPr>
              <w:jc w:val="right"/>
              <w:rPr>
                <w:i/>
                <w:color w:val="44546A"/>
                <w:sz w:val="18"/>
                <w:szCs w:val="18"/>
              </w:rPr>
            </w:pPr>
          </w:p>
        </w:tc>
        <w:tc>
          <w:tcPr>
            <w:tcW w:w="864" w:type="dxa"/>
            <w:vAlign w:val="center"/>
          </w:tcPr>
          <w:p w14:paraId="59892F44" w14:textId="77777777" w:rsidR="00B67A27" w:rsidRPr="00F35131" w:rsidRDefault="00B67A27">
            <w:pPr>
              <w:ind w:left="125"/>
              <w:jc w:val="right"/>
              <w:rPr>
                <w:i/>
                <w:color w:val="44546A"/>
                <w:sz w:val="18"/>
                <w:szCs w:val="18"/>
              </w:rPr>
            </w:pPr>
          </w:p>
        </w:tc>
        <w:tc>
          <w:tcPr>
            <w:tcW w:w="1089" w:type="dxa"/>
            <w:vAlign w:val="center"/>
          </w:tcPr>
          <w:p w14:paraId="7EE73C1C" w14:textId="77777777" w:rsidR="00B67A27" w:rsidRPr="00F35131" w:rsidRDefault="00000000">
            <w:pPr>
              <w:jc w:val="right"/>
              <w:rPr>
                <w:i/>
                <w:color w:val="44546A"/>
                <w:sz w:val="18"/>
                <w:szCs w:val="18"/>
              </w:rPr>
            </w:pPr>
            <w:r w:rsidRPr="00F35131">
              <w:rPr>
                <w:i/>
                <w:color w:val="44546A"/>
                <w:sz w:val="18"/>
                <w:szCs w:val="18"/>
              </w:rPr>
              <w:t>96</w:t>
            </w:r>
          </w:p>
        </w:tc>
      </w:tr>
      <w:tr w:rsidR="00B67A27" w14:paraId="2CC58154" w14:textId="77777777">
        <w:trPr>
          <w:trHeight w:val="261"/>
        </w:trPr>
        <w:tc>
          <w:tcPr>
            <w:tcW w:w="1234" w:type="dxa"/>
            <w:vAlign w:val="center"/>
          </w:tcPr>
          <w:p w14:paraId="1C082167" w14:textId="77777777" w:rsidR="00B67A27" w:rsidRPr="00F35131" w:rsidRDefault="00000000">
            <w:pPr>
              <w:ind w:left="120"/>
              <w:rPr>
                <w:i/>
                <w:color w:val="44546A"/>
                <w:sz w:val="18"/>
                <w:szCs w:val="18"/>
              </w:rPr>
            </w:pPr>
            <w:r w:rsidRPr="00F35131">
              <w:rPr>
                <w:i/>
                <w:color w:val="44546A"/>
                <w:sz w:val="18"/>
                <w:szCs w:val="18"/>
              </w:rPr>
              <w:t>L2/3</w:t>
            </w:r>
          </w:p>
        </w:tc>
        <w:tc>
          <w:tcPr>
            <w:tcW w:w="707" w:type="dxa"/>
            <w:vAlign w:val="center"/>
          </w:tcPr>
          <w:p w14:paraId="7EF63A0A" w14:textId="77777777" w:rsidR="00B67A27" w:rsidRPr="00F35131" w:rsidRDefault="00000000">
            <w:pPr>
              <w:ind w:left="130"/>
              <w:jc w:val="right"/>
              <w:rPr>
                <w:i/>
                <w:color w:val="44546A"/>
                <w:sz w:val="18"/>
                <w:szCs w:val="18"/>
              </w:rPr>
            </w:pPr>
            <w:r w:rsidRPr="00F35131">
              <w:rPr>
                <w:i/>
                <w:color w:val="44546A"/>
                <w:sz w:val="18"/>
                <w:szCs w:val="18"/>
              </w:rPr>
              <w:t>1236</w:t>
            </w:r>
          </w:p>
        </w:tc>
        <w:tc>
          <w:tcPr>
            <w:tcW w:w="750" w:type="dxa"/>
            <w:vAlign w:val="center"/>
          </w:tcPr>
          <w:p w14:paraId="471D98BA" w14:textId="77777777" w:rsidR="00B67A27" w:rsidRPr="00F35131" w:rsidRDefault="00000000">
            <w:pPr>
              <w:jc w:val="right"/>
              <w:rPr>
                <w:i/>
                <w:color w:val="44546A"/>
                <w:sz w:val="18"/>
                <w:szCs w:val="18"/>
              </w:rPr>
            </w:pPr>
            <w:r w:rsidRPr="00F35131">
              <w:rPr>
                <w:i/>
                <w:color w:val="44546A"/>
                <w:sz w:val="18"/>
                <w:szCs w:val="18"/>
              </w:rPr>
              <w:t>65</w:t>
            </w:r>
          </w:p>
        </w:tc>
        <w:tc>
          <w:tcPr>
            <w:tcW w:w="864" w:type="dxa"/>
            <w:vAlign w:val="center"/>
          </w:tcPr>
          <w:p w14:paraId="55790497" w14:textId="77777777" w:rsidR="00B67A27" w:rsidRPr="00F35131" w:rsidRDefault="00000000">
            <w:pPr>
              <w:ind w:left="125"/>
              <w:jc w:val="right"/>
              <w:rPr>
                <w:i/>
                <w:color w:val="44546A"/>
                <w:sz w:val="18"/>
                <w:szCs w:val="18"/>
              </w:rPr>
            </w:pPr>
            <w:r w:rsidRPr="00F35131">
              <w:rPr>
                <w:i/>
                <w:color w:val="44546A"/>
                <w:sz w:val="18"/>
                <w:szCs w:val="18"/>
              </w:rPr>
              <w:t>47</w:t>
            </w:r>
          </w:p>
        </w:tc>
        <w:tc>
          <w:tcPr>
            <w:tcW w:w="1089" w:type="dxa"/>
            <w:vAlign w:val="center"/>
          </w:tcPr>
          <w:p w14:paraId="1EB1F9B6" w14:textId="77777777" w:rsidR="00B67A27" w:rsidRPr="00F35131" w:rsidRDefault="00000000">
            <w:pPr>
              <w:jc w:val="right"/>
              <w:rPr>
                <w:i/>
                <w:color w:val="44546A"/>
                <w:sz w:val="18"/>
                <w:szCs w:val="18"/>
              </w:rPr>
            </w:pPr>
            <w:r w:rsidRPr="00F35131">
              <w:rPr>
                <w:i/>
                <w:color w:val="44546A"/>
                <w:sz w:val="18"/>
                <w:szCs w:val="18"/>
              </w:rPr>
              <w:t>107</w:t>
            </w:r>
          </w:p>
        </w:tc>
      </w:tr>
      <w:tr w:rsidR="00B67A27" w14:paraId="3C34DBA6" w14:textId="77777777">
        <w:trPr>
          <w:trHeight w:val="256"/>
        </w:trPr>
        <w:tc>
          <w:tcPr>
            <w:tcW w:w="1234" w:type="dxa"/>
            <w:vAlign w:val="center"/>
          </w:tcPr>
          <w:p w14:paraId="2FFF2E8F" w14:textId="77777777" w:rsidR="00B67A27" w:rsidRPr="00F35131" w:rsidRDefault="00000000">
            <w:pPr>
              <w:ind w:left="120"/>
              <w:rPr>
                <w:i/>
                <w:color w:val="44546A"/>
                <w:sz w:val="18"/>
                <w:szCs w:val="18"/>
              </w:rPr>
            </w:pPr>
            <w:r w:rsidRPr="00F35131">
              <w:rPr>
                <w:i/>
                <w:color w:val="44546A"/>
                <w:sz w:val="18"/>
                <w:szCs w:val="18"/>
              </w:rPr>
              <w:t>L4</w:t>
            </w:r>
          </w:p>
        </w:tc>
        <w:tc>
          <w:tcPr>
            <w:tcW w:w="707" w:type="dxa"/>
            <w:vAlign w:val="center"/>
          </w:tcPr>
          <w:p w14:paraId="6BAA02E2" w14:textId="77777777" w:rsidR="00B67A27" w:rsidRPr="00F35131" w:rsidRDefault="00000000">
            <w:pPr>
              <w:ind w:left="130"/>
              <w:jc w:val="right"/>
              <w:rPr>
                <w:i/>
                <w:color w:val="44546A"/>
                <w:sz w:val="18"/>
                <w:szCs w:val="18"/>
              </w:rPr>
            </w:pPr>
            <w:r w:rsidRPr="00F35131">
              <w:rPr>
                <w:i/>
                <w:color w:val="44546A"/>
                <w:sz w:val="18"/>
                <w:szCs w:val="18"/>
              </w:rPr>
              <w:t>1010</w:t>
            </w:r>
          </w:p>
        </w:tc>
        <w:tc>
          <w:tcPr>
            <w:tcW w:w="750" w:type="dxa"/>
            <w:vAlign w:val="center"/>
          </w:tcPr>
          <w:p w14:paraId="743D7742" w14:textId="77777777" w:rsidR="00B67A27" w:rsidRPr="00F35131" w:rsidRDefault="00000000">
            <w:pPr>
              <w:jc w:val="right"/>
              <w:rPr>
                <w:i/>
                <w:color w:val="44546A"/>
                <w:sz w:val="18"/>
                <w:szCs w:val="18"/>
              </w:rPr>
            </w:pPr>
            <w:r w:rsidRPr="00F35131">
              <w:rPr>
                <w:i/>
                <w:color w:val="44546A"/>
                <w:sz w:val="18"/>
                <w:szCs w:val="18"/>
              </w:rPr>
              <w:t>98</w:t>
            </w:r>
          </w:p>
        </w:tc>
        <w:tc>
          <w:tcPr>
            <w:tcW w:w="864" w:type="dxa"/>
            <w:vAlign w:val="center"/>
          </w:tcPr>
          <w:p w14:paraId="7515130A" w14:textId="77777777" w:rsidR="00B67A27" w:rsidRPr="00F35131" w:rsidRDefault="00000000">
            <w:pPr>
              <w:ind w:left="125"/>
              <w:jc w:val="right"/>
              <w:rPr>
                <w:i/>
                <w:color w:val="44546A"/>
                <w:sz w:val="18"/>
                <w:szCs w:val="18"/>
              </w:rPr>
            </w:pPr>
            <w:r w:rsidRPr="00F35131">
              <w:rPr>
                <w:i/>
                <w:color w:val="44546A"/>
                <w:sz w:val="18"/>
                <w:szCs w:val="18"/>
              </w:rPr>
              <w:t>53</w:t>
            </w:r>
          </w:p>
        </w:tc>
        <w:tc>
          <w:tcPr>
            <w:tcW w:w="1089" w:type="dxa"/>
            <w:vAlign w:val="center"/>
          </w:tcPr>
          <w:p w14:paraId="44884E69" w14:textId="77777777" w:rsidR="00B67A27" w:rsidRPr="00F35131" w:rsidRDefault="00000000">
            <w:pPr>
              <w:jc w:val="right"/>
              <w:rPr>
                <w:i/>
                <w:color w:val="44546A"/>
                <w:sz w:val="18"/>
                <w:szCs w:val="18"/>
              </w:rPr>
            </w:pPr>
            <w:r w:rsidRPr="00F35131">
              <w:rPr>
                <w:i/>
                <w:color w:val="44546A"/>
                <w:sz w:val="18"/>
                <w:szCs w:val="18"/>
              </w:rPr>
              <w:t>27</w:t>
            </w:r>
          </w:p>
        </w:tc>
      </w:tr>
      <w:tr w:rsidR="00B67A27" w14:paraId="26FB322F" w14:textId="77777777">
        <w:trPr>
          <w:trHeight w:val="250"/>
        </w:trPr>
        <w:tc>
          <w:tcPr>
            <w:tcW w:w="1234" w:type="dxa"/>
            <w:vAlign w:val="center"/>
          </w:tcPr>
          <w:p w14:paraId="52DB5069" w14:textId="77777777" w:rsidR="00B67A27" w:rsidRPr="00F35131" w:rsidRDefault="00000000">
            <w:pPr>
              <w:ind w:left="120"/>
              <w:rPr>
                <w:i/>
                <w:color w:val="44546A"/>
                <w:sz w:val="18"/>
                <w:szCs w:val="18"/>
              </w:rPr>
            </w:pPr>
            <w:r w:rsidRPr="00F35131">
              <w:rPr>
                <w:i/>
                <w:color w:val="44546A"/>
                <w:sz w:val="18"/>
                <w:szCs w:val="18"/>
              </w:rPr>
              <w:t>L5</w:t>
            </w:r>
          </w:p>
        </w:tc>
        <w:tc>
          <w:tcPr>
            <w:tcW w:w="707" w:type="dxa"/>
            <w:vAlign w:val="center"/>
          </w:tcPr>
          <w:p w14:paraId="42A8B592" w14:textId="77777777" w:rsidR="00B67A27" w:rsidRPr="00F35131" w:rsidRDefault="00000000">
            <w:pPr>
              <w:ind w:left="130"/>
              <w:jc w:val="right"/>
              <w:rPr>
                <w:i/>
                <w:color w:val="44546A"/>
                <w:sz w:val="18"/>
                <w:szCs w:val="18"/>
              </w:rPr>
            </w:pPr>
            <w:r w:rsidRPr="00F35131">
              <w:rPr>
                <w:i/>
                <w:color w:val="44546A"/>
                <w:sz w:val="18"/>
                <w:szCs w:val="18"/>
              </w:rPr>
              <w:t>741</w:t>
            </w:r>
          </w:p>
        </w:tc>
        <w:tc>
          <w:tcPr>
            <w:tcW w:w="750" w:type="dxa"/>
            <w:vAlign w:val="center"/>
          </w:tcPr>
          <w:p w14:paraId="5D4A6B51" w14:textId="77777777" w:rsidR="00B67A27" w:rsidRPr="00F35131" w:rsidRDefault="00000000">
            <w:pPr>
              <w:jc w:val="right"/>
              <w:rPr>
                <w:i/>
                <w:color w:val="44546A"/>
                <w:sz w:val="18"/>
                <w:szCs w:val="18"/>
              </w:rPr>
            </w:pPr>
            <w:r w:rsidRPr="00F35131">
              <w:rPr>
                <w:i/>
                <w:color w:val="44546A"/>
                <w:sz w:val="18"/>
                <w:szCs w:val="18"/>
              </w:rPr>
              <w:t>63</w:t>
            </w:r>
          </w:p>
        </w:tc>
        <w:tc>
          <w:tcPr>
            <w:tcW w:w="864" w:type="dxa"/>
            <w:vAlign w:val="center"/>
          </w:tcPr>
          <w:p w14:paraId="0B03F4FF" w14:textId="77777777" w:rsidR="00B67A27" w:rsidRPr="00F35131" w:rsidRDefault="00000000">
            <w:pPr>
              <w:ind w:left="125"/>
              <w:jc w:val="right"/>
              <w:rPr>
                <w:i/>
                <w:color w:val="44546A"/>
                <w:sz w:val="18"/>
                <w:szCs w:val="18"/>
              </w:rPr>
            </w:pPr>
            <w:r w:rsidRPr="00F35131">
              <w:rPr>
                <w:i/>
                <w:color w:val="44546A"/>
                <w:sz w:val="18"/>
                <w:szCs w:val="18"/>
              </w:rPr>
              <w:t>56</w:t>
            </w:r>
          </w:p>
        </w:tc>
        <w:tc>
          <w:tcPr>
            <w:tcW w:w="1089" w:type="dxa"/>
            <w:vAlign w:val="center"/>
          </w:tcPr>
          <w:p w14:paraId="31DA83B3" w14:textId="77777777" w:rsidR="00B67A27" w:rsidRPr="00F35131" w:rsidRDefault="00000000">
            <w:pPr>
              <w:jc w:val="right"/>
              <w:rPr>
                <w:i/>
                <w:color w:val="44546A"/>
                <w:sz w:val="18"/>
                <w:szCs w:val="18"/>
              </w:rPr>
            </w:pPr>
            <w:r w:rsidRPr="00F35131">
              <w:rPr>
                <w:i/>
                <w:color w:val="44546A"/>
                <w:sz w:val="18"/>
                <w:szCs w:val="18"/>
              </w:rPr>
              <w:t>11</w:t>
            </w:r>
          </w:p>
        </w:tc>
      </w:tr>
      <w:tr w:rsidR="00B67A27" w14:paraId="54B5E479" w14:textId="77777777">
        <w:trPr>
          <w:trHeight w:val="279"/>
        </w:trPr>
        <w:tc>
          <w:tcPr>
            <w:tcW w:w="1234" w:type="dxa"/>
            <w:vAlign w:val="center"/>
          </w:tcPr>
          <w:p w14:paraId="0DC10BD8" w14:textId="77777777" w:rsidR="00B67A27" w:rsidRPr="00F35131" w:rsidRDefault="00000000">
            <w:pPr>
              <w:ind w:left="120"/>
              <w:rPr>
                <w:i/>
                <w:color w:val="44546A"/>
                <w:sz w:val="18"/>
                <w:szCs w:val="18"/>
              </w:rPr>
            </w:pPr>
            <w:r w:rsidRPr="00F35131">
              <w:rPr>
                <w:i/>
                <w:color w:val="44546A"/>
                <w:sz w:val="18"/>
                <w:szCs w:val="18"/>
              </w:rPr>
              <w:t>L6</w:t>
            </w:r>
          </w:p>
        </w:tc>
        <w:tc>
          <w:tcPr>
            <w:tcW w:w="707" w:type="dxa"/>
            <w:vAlign w:val="center"/>
          </w:tcPr>
          <w:p w14:paraId="41F01DFB" w14:textId="77777777" w:rsidR="00B67A27" w:rsidRPr="00F35131" w:rsidRDefault="00000000">
            <w:pPr>
              <w:ind w:left="130"/>
              <w:jc w:val="right"/>
              <w:rPr>
                <w:i/>
                <w:color w:val="44546A"/>
                <w:sz w:val="18"/>
                <w:szCs w:val="18"/>
              </w:rPr>
            </w:pPr>
            <w:r w:rsidRPr="00F35131">
              <w:rPr>
                <w:i/>
                <w:color w:val="44546A"/>
                <w:sz w:val="18"/>
                <w:szCs w:val="18"/>
              </w:rPr>
              <w:t>1263</w:t>
            </w:r>
          </w:p>
        </w:tc>
        <w:tc>
          <w:tcPr>
            <w:tcW w:w="750" w:type="dxa"/>
            <w:vAlign w:val="center"/>
          </w:tcPr>
          <w:p w14:paraId="33BB0F16" w14:textId="77777777" w:rsidR="00B67A27" w:rsidRPr="00F35131" w:rsidRDefault="00000000">
            <w:pPr>
              <w:jc w:val="right"/>
              <w:rPr>
                <w:i/>
                <w:color w:val="44546A"/>
                <w:sz w:val="18"/>
                <w:szCs w:val="18"/>
              </w:rPr>
            </w:pPr>
            <w:r w:rsidRPr="00F35131">
              <w:rPr>
                <w:i/>
                <w:color w:val="44546A"/>
                <w:sz w:val="18"/>
                <w:szCs w:val="18"/>
              </w:rPr>
              <w:t>102</w:t>
            </w:r>
          </w:p>
        </w:tc>
        <w:tc>
          <w:tcPr>
            <w:tcW w:w="864" w:type="dxa"/>
            <w:vAlign w:val="center"/>
          </w:tcPr>
          <w:p w14:paraId="2A3E7DDC" w14:textId="77777777" w:rsidR="00B67A27" w:rsidRPr="00F35131" w:rsidRDefault="00000000">
            <w:pPr>
              <w:ind w:left="125"/>
              <w:jc w:val="right"/>
              <w:rPr>
                <w:i/>
                <w:color w:val="44546A"/>
                <w:sz w:val="18"/>
                <w:szCs w:val="18"/>
              </w:rPr>
            </w:pPr>
            <w:r w:rsidRPr="00F35131">
              <w:rPr>
                <w:i/>
                <w:color w:val="44546A"/>
                <w:sz w:val="18"/>
                <w:szCs w:val="18"/>
              </w:rPr>
              <w:t>102</w:t>
            </w:r>
          </w:p>
        </w:tc>
        <w:tc>
          <w:tcPr>
            <w:tcW w:w="1089" w:type="dxa"/>
            <w:vAlign w:val="center"/>
          </w:tcPr>
          <w:p w14:paraId="3A6F239C" w14:textId="77777777" w:rsidR="00B67A27" w:rsidRPr="00F35131" w:rsidRDefault="00000000">
            <w:pPr>
              <w:jc w:val="right"/>
              <w:rPr>
                <w:i/>
                <w:color w:val="44546A"/>
                <w:sz w:val="18"/>
                <w:szCs w:val="18"/>
              </w:rPr>
            </w:pPr>
            <w:r w:rsidRPr="00F35131">
              <w:rPr>
                <w:i/>
                <w:color w:val="44546A"/>
                <w:sz w:val="18"/>
                <w:szCs w:val="18"/>
              </w:rPr>
              <w:t>19</w:t>
            </w:r>
          </w:p>
        </w:tc>
      </w:tr>
    </w:tbl>
    <w:p w14:paraId="610AD6C3" w14:textId="77777777" w:rsidR="00B67A27" w:rsidRPr="00F35131" w:rsidRDefault="00B67A27">
      <w:pPr>
        <w:spacing w:after="160" w:line="259" w:lineRule="auto"/>
        <w:rPr>
          <w:i/>
          <w:color w:val="44546A"/>
          <w:sz w:val="18"/>
          <w:szCs w:val="18"/>
        </w:rPr>
      </w:pPr>
    </w:p>
    <w:p w14:paraId="77DDEAC0" w14:textId="63029BD0" w:rsidR="00B67A27" w:rsidRPr="00F35131" w:rsidRDefault="00000000">
      <w:pPr>
        <w:rPr>
          <w:i/>
          <w:color w:val="44546A"/>
          <w:sz w:val="18"/>
          <w:szCs w:val="18"/>
        </w:rPr>
      </w:pPr>
      <w:r w:rsidRPr="00F35131">
        <w:rPr>
          <w:i/>
          <w:color w:val="44546A"/>
          <w:sz w:val="18"/>
          <w:szCs w:val="18"/>
        </w:rPr>
        <w:t>Table 4: Membrane capacitance for each group of cells. The values are taken from the Allen database</w:t>
      </w:r>
      <w:r w:rsidR="00C64ABA">
        <w:rPr>
          <w:i/>
          <w:color w:val="44546A"/>
          <w:sz w:val="18"/>
          <w:szCs w:val="18"/>
          <w:vertAlign w:val="superscript"/>
        </w:rPr>
        <w:t>22</w:t>
      </w:r>
      <w:r w:rsidRPr="00F35131">
        <w:rPr>
          <w:i/>
          <w:color w:val="44546A"/>
          <w:sz w:val="18"/>
          <w:szCs w:val="18"/>
        </w:rPr>
        <w:t>. The same values are used for all simulations.</w:t>
      </w:r>
    </w:p>
    <w:tbl>
      <w:tblPr>
        <w:tblStyle w:val="a3"/>
        <w:tblW w:w="4540" w:type="dxa"/>
        <w:tblInd w:w="5" w:type="dxa"/>
        <w:tblLayout w:type="fixed"/>
        <w:tblLook w:val="0000" w:firstRow="0" w:lastRow="0" w:firstColumn="0" w:lastColumn="0" w:noHBand="0" w:noVBand="0"/>
      </w:tblPr>
      <w:tblGrid>
        <w:gridCol w:w="1088"/>
        <w:gridCol w:w="883"/>
        <w:gridCol w:w="762"/>
        <w:gridCol w:w="878"/>
        <w:gridCol w:w="929"/>
      </w:tblGrid>
      <w:tr w:rsidR="00B67A27" w14:paraId="7CA4FEFC" w14:textId="77777777">
        <w:trPr>
          <w:trHeight w:val="652"/>
        </w:trPr>
        <w:tc>
          <w:tcPr>
            <w:tcW w:w="1088" w:type="dxa"/>
            <w:vAlign w:val="center"/>
          </w:tcPr>
          <w:p w14:paraId="1783C7E1" w14:textId="77777777" w:rsidR="00B67A27" w:rsidRPr="00F35131" w:rsidRDefault="00000000">
            <w:pPr>
              <w:ind w:left="120"/>
              <w:rPr>
                <w:i/>
                <w:color w:val="44546A"/>
                <w:sz w:val="18"/>
                <w:szCs w:val="18"/>
              </w:rPr>
            </w:pPr>
            <w:r w:rsidRPr="00F35131">
              <w:rPr>
                <w:i/>
                <w:color w:val="44546A"/>
                <w:sz w:val="18"/>
                <w:szCs w:val="18"/>
              </w:rPr>
              <w:t>Cm (pF)</w:t>
            </w:r>
          </w:p>
        </w:tc>
        <w:tc>
          <w:tcPr>
            <w:tcW w:w="883" w:type="dxa"/>
            <w:vAlign w:val="center"/>
          </w:tcPr>
          <w:p w14:paraId="3597CD71" w14:textId="77777777" w:rsidR="00B67A27" w:rsidRPr="00F35131" w:rsidRDefault="00000000">
            <w:pPr>
              <w:ind w:left="130"/>
              <w:jc w:val="right"/>
              <w:rPr>
                <w:i/>
                <w:color w:val="44546A"/>
                <w:sz w:val="18"/>
                <w:szCs w:val="18"/>
              </w:rPr>
            </w:pPr>
            <w:r w:rsidRPr="00F35131">
              <w:rPr>
                <w:i/>
                <w:color w:val="44546A"/>
                <w:sz w:val="18"/>
                <w:szCs w:val="18"/>
              </w:rPr>
              <w:t>E</w:t>
            </w:r>
          </w:p>
        </w:tc>
        <w:tc>
          <w:tcPr>
            <w:tcW w:w="762" w:type="dxa"/>
            <w:vAlign w:val="center"/>
          </w:tcPr>
          <w:p w14:paraId="1BB14590" w14:textId="77777777" w:rsidR="00B67A27" w:rsidRPr="00F35131" w:rsidRDefault="00000000">
            <w:pPr>
              <w:jc w:val="right"/>
              <w:rPr>
                <w:i/>
                <w:color w:val="44546A"/>
                <w:sz w:val="18"/>
                <w:szCs w:val="18"/>
              </w:rPr>
            </w:pPr>
            <w:r w:rsidRPr="00F35131">
              <w:rPr>
                <w:i/>
                <w:color w:val="44546A"/>
                <w:sz w:val="18"/>
                <w:szCs w:val="18"/>
              </w:rPr>
              <w:t>PV</w:t>
            </w:r>
          </w:p>
        </w:tc>
        <w:tc>
          <w:tcPr>
            <w:tcW w:w="878" w:type="dxa"/>
            <w:vAlign w:val="center"/>
          </w:tcPr>
          <w:p w14:paraId="7AC67329" w14:textId="77777777" w:rsidR="00B67A27" w:rsidRPr="00F35131" w:rsidRDefault="00000000">
            <w:pPr>
              <w:ind w:left="125"/>
              <w:jc w:val="right"/>
              <w:rPr>
                <w:i/>
                <w:color w:val="44546A"/>
                <w:sz w:val="18"/>
                <w:szCs w:val="18"/>
              </w:rPr>
            </w:pPr>
            <w:r w:rsidRPr="00F35131">
              <w:rPr>
                <w:i/>
                <w:color w:val="44546A"/>
                <w:sz w:val="18"/>
                <w:szCs w:val="18"/>
              </w:rPr>
              <w:t>SST</w:t>
            </w:r>
          </w:p>
        </w:tc>
        <w:tc>
          <w:tcPr>
            <w:tcW w:w="929" w:type="dxa"/>
            <w:vAlign w:val="center"/>
          </w:tcPr>
          <w:p w14:paraId="2A3CE189" w14:textId="77777777" w:rsidR="00B67A27" w:rsidRPr="00F35131" w:rsidRDefault="00000000">
            <w:pPr>
              <w:jc w:val="right"/>
              <w:rPr>
                <w:i/>
                <w:color w:val="44546A"/>
                <w:sz w:val="18"/>
                <w:szCs w:val="18"/>
              </w:rPr>
            </w:pPr>
            <w:r w:rsidRPr="00F35131">
              <w:rPr>
                <w:i/>
                <w:color w:val="44546A"/>
                <w:sz w:val="18"/>
                <w:szCs w:val="18"/>
              </w:rPr>
              <w:t>VIP</w:t>
            </w:r>
          </w:p>
        </w:tc>
      </w:tr>
      <w:tr w:rsidR="00B67A27" w14:paraId="53A9044C" w14:textId="77777777">
        <w:trPr>
          <w:trHeight w:val="330"/>
        </w:trPr>
        <w:tc>
          <w:tcPr>
            <w:tcW w:w="1088" w:type="dxa"/>
            <w:vAlign w:val="center"/>
          </w:tcPr>
          <w:p w14:paraId="60D70EEB" w14:textId="0E4CA2AF"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883" w:type="dxa"/>
            <w:vAlign w:val="center"/>
          </w:tcPr>
          <w:p w14:paraId="35643380" w14:textId="77777777" w:rsidR="00B67A27" w:rsidRPr="00F35131" w:rsidRDefault="00B67A27">
            <w:pPr>
              <w:ind w:left="130"/>
              <w:jc w:val="right"/>
              <w:rPr>
                <w:i/>
                <w:color w:val="44546A"/>
                <w:sz w:val="18"/>
                <w:szCs w:val="18"/>
              </w:rPr>
            </w:pPr>
          </w:p>
        </w:tc>
        <w:tc>
          <w:tcPr>
            <w:tcW w:w="762" w:type="dxa"/>
            <w:vAlign w:val="center"/>
          </w:tcPr>
          <w:p w14:paraId="60187F14" w14:textId="77777777" w:rsidR="00B67A27" w:rsidRPr="00F35131" w:rsidRDefault="00B67A27">
            <w:pPr>
              <w:jc w:val="right"/>
              <w:rPr>
                <w:i/>
                <w:color w:val="44546A"/>
                <w:sz w:val="18"/>
                <w:szCs w:val="18"/>
              </w:rPr>
            </w:pPr>
          </w:p>
        </w:tc>
        <w:tc>
          <w:tcPr>
            <w:tcW w:w="878" w:type="dxa"/>
            <w:vAlign w:val="center"/>
          </w:tcPr>
          <w:p w14:paraId="26D00A58" w14:textId="77777777" w:rsidR="00B67A27" w:rsidRPr="00F35131" w:rsidRDefault="00B67A27">
            <w:pPr>
              <w:ind w:left="125"/>
              <w:jc w:val="right"/>
              <w:rPr>
                <w:i/>
                <w:color w:val="44546A"/>
                <w:sz w:val="18"/>
                <w:szCs w:val="18"/>
              </w:rPr>
            </w:pPr>
          </w:p>
        </w:tc>
        <w:tc>
          <w:tcPr>
            <w:tcW w:w="929" w:type="dxa"/>
            <w:vAlign w:val="center"/>
          </w:tcPr>
          <w:p w14:paraId="162990E9" w14:textId="77777777" w:rsidR="00B67A27" w:rsidRPr="00F35131" w:rsidRDefault="00000000">
            <w:pPr>
              <w:jc w:val="right"/>
              <w:rPr>
                <w:i/>
                <w:color w:val="44546A"/>
                <w:sz w:val="18"/>
                <w:szCs w:val="18"/>
              </w:rPr>
            </w:pPr>
            <w:r w:rsidRPr="00F35131">
              <w:rPr>
                <w:i/>
                <w:color w:val="44546A"/>
                <w:sz w:val="18"/>
                <w:szCs w:val="18"/>
              </w:rPr>
              <w:t>37.11</w:t>
            </w:r>
          </w:p>
        </w:tc>
      </w:tr>
      <w:tr w:rsidR="00B67A27" w14:paraId="56571F4A" w14:textId="77777777">
        <w:trPr>
          <w:trHeight w:val="330"/>
        </w:trPr>
        <w:tc>
          <w:tcPr>
            <w:tcW w:w="1088" w:type="dxa"/>
            <w:vAlign w:val="center"/>
          </w:tcPr>
          <w:p w14:paraId="1616C6A8" w14:textId="77777777" w:rsidR="00B67A27" w:rsidRPr="00F35131" w:rsidRDefault="00000000">
            <w:pPr>
              <w:ind w:left="120"/>
              <w:rPr>
                <w:i/>
                <w:color w:val="44546A"/>
                <w:sz w:val="18"/>
                <w:szCs w:val="18"/>
              </w:rPr>
            </w:pPr>
            <w:r w:rsidRPr="00F35131">
              <w:rPr>
                <w:i/>
                <w:color w:val="44546A"/>
                <w:sz w:val="18"/>
                <w:szCs w:val="18"/>
              </w:rPr>
              <w:t>L2/3</w:t>
            </w:r>
          </w:p>
        </w:tc>
        <w:tc>
          <w:tcPr>
            <w:tcW w:w="883" w:type="dxa"/>
            <w:vAlign w:val="center"/>
          </w:tcPr>
          <w:p w14:paraId="02CFD5DB" w14:textId="77777777" w:rsidR="00B67A27" w:rsidRPr="00F35131" w:rsidRDefault="00000000">
            <w:pPr>
              <w:ind w:left="130"/>
              <w:jc w:val="right"/>
              <w:rPr>
                <w:i/>
                <w:color w:val="44546A"/>
                <w:sz w:val="18"/>
                <w:szCs w:val="18"/>
              </w:rPr>
            </w:pPr>
            <w:r w:rsidRPr="00F35131">
              <w:rPr>
                <w:i/>
                <w:color w:val="44546A"/>
                <w:sz w:val="18"/>
                <w:szCs w:val="18"/>
              </w:rPr>
              <w:t>123.41</w:t>
            </w:r>
          </w:p>
        </w:tc>
        <w:tc>
          <w:tcPr>
            <w:tcW w:w="762" w:type="dxa"/>
            <w:vAlign w:val="center"/>
          </w:tcPr>
          <w:p w14:paraId="7A4BD639" w14:textId="77777777" w:rsidR="00B67A27" w:rsidRPr="00F35131" w:rsidRDefault="00000000">
            <w:pPr>
              <w:jc w:val="right"/>
              <w:rPr>
                <w:i/>
                <w:color w:val="44546A"/>
                <w:sz w:val="18"/>
                <w:szCs w:val="18"/>
              </w:rPr>
            </w:pPr>
            <w:r w:rsidRPr="00F35131">
              <w:rPr>
                <w:i/>
                <w:color w:val="44546A"/>
                <w:sz w:val="18"/>
                <w:szCs w:val="18"/>
              </w:rPr>
              <w:t>70.95</w:t>
            </w:r>
          </w:p>
        </w:tc>
        <w:tc>
          <w:tcPr>
            <w:tcW w:w="878" w:type="dxa"/>
            <w:vAlign w:val="center"/>
          </w:tcPr>
          <w:p w14:paraId="4A66343B" w14:textId="77777777" w:rsidR="00B67A27" w:rsidRPr="00F35131" w:rsidRDefault="00000000">
            <w:pPr>
              <w:ind w:left="125"/>
              <w:jc w:val="right"/>
              <w:rPr>
                <w:i/>
                <w:color w:val="44546A"/>
                <w:sz w:val="18"/>
                <w:szCs w:val="18"/>
              </w:rPr>
            </w:pPr>
            <w:r w:rsidRPr="00F35131">
              <w:rPr>
                <w:i/>
                <w:color w:val="44546A"/>
                <w:sz w:val="18"/>
                <w:szCs w:val="18"/>
              </w:rPr>
              <w:t>82.34</w:t>
            </w:r>
          </w:p>
        </w:tc>
        <w:tc>
          <w:tcPr>
            <w:tcW w:w="929" w:type="dxa"/>
            <w:vAlign w:val="center"/>
          </w:tcPr>
          <w:p w14:paraId="4DEE9F03" w14:textId="77777777" w:rsidR="00B67A27" w:rsidRPr="00F35131" w:rsidRDefault="00000000">
            <w:pPr>
              <w:jc w:val="right"/>
              <w:rPr>
                <w:i/>
                <w:color w:val="44546A"/>
                <w:sz w:val="18"/>
                <w:szCs w:val="18"/>
              </w:rPr>
            </w:pPr>
            <w:r w:rsidRPr="00F35131">
              <w:rPr>
                <w:i/>
                <w:color w:val="44546A"/>
                <w:sz w:val="18"/>
                <w:szCs w:val="18"/>
              </w:rPr>
              <w:t>41.23</w:t>
            </w:r>
          </w:p>
        </w:tc>
      </w:tr>
      <w:tr w:rsidR="00B67A27" w14:paraId="5588D627" w14:textId="77777777">
        <w:trPr>
          <w:trHeight w:val="324"/>
        </w:trPr>
        <w:tc>
          <w:tcPr>
            <w:tcW w:w="1088" w:type="dxa"/>
            <w:vAlign w:val="center"/>
          </w:tcPr>
          <w:p w14:paraId="6758349E" w14:textId="77777777" w:rsidR="00B67A27" w:rsidRPr="00F35131" w:rsidRDefault="00000000">
            <w:pPr>
              <w:ind w:left="120"/>
              <w:rPr>
                <w:i/>
                <w:color w:val="44546A"/>
                <w:sz w:val="18"/>
                <w:szCs w:val="18"/>
              </w:rPr>
            </w:pPr>
            <w:r w:rsidRPr="00F35131">
              <w:rPr>
                <w:i/>
                <w:color w:val="44546A"/>
                <w:sz w:val="18"/>
                <w:szCs w:val="18"/>
              </w:rPr>
              <w:t>L4</w:t>
            </w:r>
          </w:p>
        </w:tc>
        <w:tc>
          <w:tcPr>
            <w:tcW w:w="883" w:type="dxa"/>
            <w:vAlign w:val="center"/>
          </w:tcPr>
          <w:p w14:paraId="3DE79054" w14:textId="77777777" w:rsidR="00B67A27" w:rsidRPr="00F35131" w:rsidRDefault="00000000">
            <w:pPr>
              <w:ind w:left="130"/>
              <w:jc w:val="right"/>
              <w:rPr>
                <w:i/>
                <w:color w:val="44546A"/>
                <w:sz w:val="18"/>
                <w:szCs w:val="18"/>
              </w:rPr>
            </w:pPr>
            <w:r w:rsidRPr="00F35131">
              <w:rPr>
                <w:i/>
                <w:color w:val="44546A"/>
                <w:sz w:val="18"/>
                <w:szCs w:val="18"/>
              </w:rPr>
              <w:t>80.16</w:t>
            </w:r>
          </w:p>
        </w:tc>
        <w:tc>
          <w:tcPr>
            <w:tcW w:w="762" w:type="dxa"/>
            <w:vAlign w:val="center"/>
          </w:tcPr>
          <w:p w14:paraId="7798B4D0" w14:textId="77777777" w:rsidR="00B67A27" w:rsidRPr="00F35131" w:rsidRDefault="00000000">
            <w:pPr>
              <w:jc w:val="right"/>
              <w:rPr>
                <w:i/>
                <w:color w:val="44546A"/>
                <w:sz w:val="18"/>
                <w:szCs w:val="18"/>
              </w:rPr>
            </w:pPr>
            <w:r w:rsidRPr="00F35131">
              <w:rPr>
                <w:i/>
                <w:color w:val="44546A"/>
                <w:sz w:val="18"/>
                <w:szCs w:val="18"/>
              </w:rPr>
              <w:t>81.21</w:t>
            </w:r>
          </w:p>
        </w:tc>
        <w:tc>
          <w:tcPr>
            <w:tcW w:w="878" w:type="dxa"/>
            <w:vAlign w:val="center"/>
          </w:tcPr>
          <w:p w14:paraId="385D88A6" w14:textId="77777777" w:rsidR="00B67A27" w:rsidRPr="00F35131" w:rsidRDefault="00000000">
            <w:pPr>
              <w:ind w:left="125"/>
              <w:jc w:val="right"/>
              <w:rPr>
                <w:i/>
                <w:color w:val="44546A"/>
                <w:sz w:val="18"/>
                <w:szCs w:val="18"/>
              </w:rPr>
            </w:pPr>
            <w:r w:rsidRPr="00F35131">
              <w:rPr>
                <w:i/>
                <w:color w:val="44546A"/>
                <w:sz w:val="18"/>
                <w:szCs w:val="18"/>
              </w:rPr>
              <w:t>132.86</w:t>
            </w:r>
          </w:p>
        </w:tc>
        <w:tc>
          <w:tcPr>
            <w:tcW w:w="929" w:type="dxa"/>
            <w:vAlign w:val="center"/>
          </w:tcPr>
          <w:p w14:paraId="77501028" w14:textId="77777777" w:rsidR="00B67A27" w:rsidRPr="00F35131" w:rsidRDefault="00000000">
            <w:pPr>
              <w:jc w:val="right"/>
              <w:rPr>
                <w:i/>
                <w:color w:val="44546A"/>
                <w:sz w:val="18"/>
                <w:szCs w:val="18"/>
              </w:rPr>
            </w:pPr>
            <w:r w:rsidRPr="00F35131">
              <w:rPr>
                <w:i/>
                <w:color w:val="44546A"/>
                <w:sz w:val="18"/>
                <w:szCs w:val="18"/>
              </w:rPr>
              <w:t>40.3</w:t>
            </w:r>
          </w:p>
        </w:tc>
      </w:tr>
      <w:tr w:rsidR="00B67A27" w14:paraId="7EDA47E5" w14:textId="77777777">
        <w:trPr>
          <w:trHeight w:val="317"/>
        </w:trPr>
        <w:tc>
          <w:tcPr>
            <w:tcW w:w="1088" w:type="dxa"/>
            <w:vAlign w:val="center"/>
          </w:tcPr>
          <w:p w14:paraId="7D8C6729" w14:textId="77777777" w:rsidR="00B67A27" w:rsidRPr="00F35131" w:rsidRDefault="00000000">
            <w:pPr>
              <w:ind w:left="120"/>
              <w:rPr>
                <w:i/>
                <w:color w:val="44546A"/>
                <w:sz w:val="18"/>
                <w:szCs w:val="18"/>
              </w:rPr>
            </w:pPr>
            <w:r w:rsidRPr="00F35131">
              <w:rPr>
                <w:i/>
                <w:color w:val="44546A"/>
                <w:sz w:val="18"/>
                <w:szCs w:val="18"/>
              </w:rPr>
              <w:t>L5</w:t>
            </w:r>
          </w:p>
        </w:tc>
        <w:tc>
          <w:tcPr>
            <w:tcW w:w="883" w:type="dxa"/>
            <w:vAlign w:val="center"/>
          </w:tcPr>
          <w:p w14:paraId="0E5E9DAA" w14:textId="77777777" w:rsidR="00B67A27" w:rsidRPr="00F35131" w:rsidRDefault="00000000">
            <w:pPr>
              <w:ind w:left="130"/>
              <w:jc w:val="right"/>
              <w:rPr>
                <w:i/>
                <w:color w:val="44546A"/>
                <w:sz w:val="18"/>
                <w:szCs w:val="18"/>
              </w:rPr>
            </w:pPr>
            <w:r w:rsidRPr="00F35131">
              <w:rPr>
                <w:i/>
                <w:color w:val="44546A"/>
                <w:sz w:val="18"/>
                <w:szCs w:val="18"/>
              </w:rPr>
              <w:t>149.43</w:t>
            </w:r>
          </w:p>
        </w:tc>
        <w:tc>
          <w:tcPr>
            <w:tcW w:w="762" w:type="dxa"/>
            <w:vAlign w:val="center"/>
          </w:tcPr>
          <w:p w14:paraId="5ED32958" w14:textId="77777777" w:rsidR="00B67A27" w:rsidRPr="00F35131" w:rsidRDefault="00000000">
            <w:pPr>
              <w:jc w:val="right"/>
              <w:rPr>
                <w:i/>
                <w:color w:val="44546A"/>
                <w:sz w:val="18"/>
                <w:szCs w:val="18"/>
              </w:rPr>
            </w:pPr>
            <w:r w:rsidRPr="00F35131">
              <w:rPr>
                <w:i/>
                <w:color w:val="44546A"/>
                <w:sz w:val="18"/>
                <w:szCs w:val="18"/>
              </w:rPr>
              <w:t>70.9</w:t>
            </w:r>
          </w:p>
        </w:tc>
        <w:tc>
          <w:tcPr>
            <w:tcW w:w="878" w:type="dxa"/>
            <w:vAlign w:val="center"/>
          </w:tcPr>
          <w:p w14:paraId="65E603B6" w14:textId="77777777" w:rsidR="00B67A27" w:rsidRPr="00F35131" w:rsidRDefault="00000000">
            <w:pPr>
              <w:ind w:left="125"/>
              <w:jc w:val="right"/>
              <w:rPr>
                <w:i/>
                <w:color w:val="44546A"/>
                <w:sz w:val="18"/>
                <w:szCs w:val="18"/>
              </w:rPr>
            </w:pPr>
            <w:r w:rsidRPr="00F35131">
              <w:rPr>
                <w:i/>
                <w:color w:val="44546A"/>
                <w:sz w:val="18"/>
                <w:szCs w:val="18"/>
              </w:rPr>
              <w:t>52.32</w:t>
            </w:r>
          </w:p>
        </w:tc>
        <w:tc>
          <w:tcPr>
            <w:tcW w:w="929" w:type="dxa"/>
            <w:vAlign w:val="center"/>
          </w:tcPr>
          <w:p w14:paraId="442948CA" w14:textId="77777777" w:rsidR="00B67A27" w:rsidRPr="00F35131" w:rsidRDefault="00000000">
            <w:pPr>
              <w:jc w:val="right"/>
              <w:rPr>
                <w:i/>
                <w:color w:val="44546A"/>
                <w:sz w:val="18"/>
                <w:szCs w:val="18"/>
              </w:rPr>
            </w:pPr>
            <w:r w:rsidRPr="00F35131">
              <w:rPr>
                <w:i/>
                <w:color w:val="44546A"/>
                <w:sz w:val="18"/>
                <w:szCs w:val="18"/>
              </w:rPr>
              <w:t>59.29</w:t>
            </w:r>
          </w:p>
        </w:tc>
      </w:tr>
      <w:tr w:rsidR="00B67A27" w14:paraId="2FFAE593" w14:textId="77777777">
        <w:trPr>
          <w:trHeight w:val="301"/>
        </w:trPr>
        <w:tc>
          <w:tcPr>
            <w:tcW w:w="1088" w:type="dxa"/>
            <w:vAlign w:val="center"/>
          </w:tcPr>
          <w:p w14:paraId="17050638" w14:textId="77777777" w:rsidR="00B67A27" w:rsidRPr="00F35131" w:rsidRDefault="00000000">
            <w:pPr>
              <w:ind w:left="120"/>
              <w:rPr>
                <w:i/>
                <w:color w:val="44546A"/>
                <w:sz w:val="18"/>
                <w:szCs w:val="18"/>
              </w:rPr>
            </w:pPr>
            <w:r w:rsidRPr="00F35131">
              <w:rPr>
                <w:i/>
                <w:color w:val="44546A"/>
                <w:sz w:val="18"/>
                <w:szCs w:val="18"/>
              </w:rPr>
              <w:t>L6</w:t>
            </w:r>
          </w:p>
        </w:tc>
        <w:tc>
          <w:tcPr>
            <w:tcW w:w="883" w:type="dxa"/>
            <w:vAlign w:val="center"/>
          </w:tcPr>
          <w:p w14:paraId="36CC46B8" w14:textId="77777777" w:rsidR="00B67A27" w:rsidRPr="00F35131" w:rsidRDefault="00000000">
            <w:pPr>
              <w:ind w:left="130"/>
              <w:jc w:val="right"/>
              <w:rPr>
                <w:i/>
                <w:color w:val="44546A"/>
                <w:sz w:val="18"/>
                <w:szCs w:val="18"/>
              </w:rPr>
            </w:pPr>
            <w:r w:rsidRPr="00F35131">
              <w:rPr>
                <w:i/>
                <w:color w:val="44546A"/>
                <w:sz w:val="18"/>
                <w:szCs w:val="18"/>
              </w:rPr>
              <w:t>99.96</w:t>
            </w:r>
          </w:p>
        </w:tc>
        <w:tc>
          <w:tcPr>
            <w:tcW w:w="762" w:type="dxa"/>
            <w:vAlign w:val="center"/>
          </w:tcPr>
          <w:p w14:paraId="55C1D968" w14:textId="77777777" w:rsidR="00B67A27" w:rsidRPr="00F35131" w:rsidRDefault="00000000">
            <w:pPr>
              <w:jc w:val="right"/>
              <w:rPr>
                <w:i/>
                <w:color w:val="44546A"/>
                <w:sz w:val="18"/>
                <w:szCs w:val="18"/>
              </w:rPr>
            </w:pPr>
            <w:r w:rsidRPr="00F35131">
              <w:rPr>
                <w:i/>
                <w:color w:val="44546A"/>
                <w:sz w:val="18"/>
                <w:szCs w:val="18"/>
              </w:rPr>
              <w:t>49.65</w:t>
            </w:r>
          </w:p>
        </w:tc>
        <w:tc>
          <w:tcPr>
            <w:tcW w:w="878" w:type="dxa"/>
            <w:vAlign w:val="center"/>
          </w:tcPr>
          <w:p w14:paraId="08BE5F73" w14:textId="77777777" w:rsidR="00B67A27" w:rsidRPr="00F35131" w:rsidRDefault="00000000">
            <w:pPr>
              <w:ind w:left="125"/>
              <w:jc w:val="right"/>
              <w:rPr>
                <w:i/>
                <w:color w:val="44546A"/>
                <w:sz w:val="18"/>
                <w:szCs w:val="18"/>
              </w:rPr>
            </w:pPr>
            <w:r w:rsidRPr="00F35131">
              <w:rPr>
                <w:i/>
                <w:color w:val="44546A"/>
                <w:sz w:val="18"/>
                <w:szCs w:val="18"/>
              </w:rPr>
              <w:t>96.09</w:t>
            </w:r>
          </w:p>
        </w:tc>
        <w:tc>
          <w:tcPr>
            <w:tcW w:w="929" w:type="dxa"/>
            <w:vAlign w:val="center"/>
          </w:tcPr>
          <w:p w14:paraId="0A606B23" w14:textId="77777777" w:rsidR="00B67A27" w:rsidRPr="00F35131" w:rsidRDefault="00000000">
            <w:pPr>
              <w:jc w:val="right"/>
              <w:rPr>
                <w:i/>
                <w:color w:val="44546A"/>
                <w:sz w:val="18"/>
                <w:szCs w:val="18"/>
              </w:rPr>
            </w:pPr>
            <w:r w:rsidRPr="00F35131">
              <w:rPr>
                <w:i/>
                <w:color w:val="44546A"/>
                <w:sz w:val="18"/>
                <w:szCs w:val="18"/>
              </w:rPr>
              <w:t>65.87</w:t>
            </w:r>
          </w:p>
        </w:tc>
      </w:tr>
    </w:tbl>
    <w:p w14:paraId="4745F34C" w14:textId="77777777" w:rsidR="00B67A27" w:rsidRPr="00F35131" w:rsidRDefault="00B67A27">
      <w:pPr>
        <w:spacing w:after="160" w:line="259" w:lineRule="auto"/>
        <w:rPr>
          <w:i/>
          <w:color w:val="44546A"/>
          <w:sz w:val="18"/>
          <w:szCs w:val="18"/>
        </w:rPr>
      </w:pPr>
    </w:p>
    <w:p w14:paraId="61937B9B" w14:textId="77777777" w:rsidR="00B67A27" w:rsidRPr="00F35131" w:rsidRDefault="00B67A27">
      <w:pPr>
        <w:spacing w:after="160" w:line="259" w:lineRule="auto"/>
        <w:rPr>
          <w:i/>
          <w:color w:val="44546A"/>
          <w:sz w:val="18"/>
          <w:szCs w:val="18"/>
        </w:rPr>
      </w:pPr>
    </w:p>
    <w:p w14:paraId="71F9D0B5" w14:textId="77777777" w:rsidR="00B67A27" w:rsidRPr="00F35131" w:rsidRDefault="00B67A27">
      <w:pPr>
        <w:spacing w:after="160" w:line="259" w:lineRule="auto"/>
        <w:rPr>
          <w:i/>
          <w:color w:val="44546A"/>
          <w:sz w:val="18"/>
          <w:szCs w:val="18"/>
        </w:rPr>
      </w:pPr>
    </w:p>
    <w:p w14:paraId="17C8A312" w14:textId="595B83FC" w:rsidR="00B67A27" w:rsidRPr="00F35131" w:rsidRDefault="00000000">
      <w:pPr>
        <w:spacing w:line="288" w:lineRule="auto"/>
        <w:rPr>
          <w:i/>
          <w:color w:val="44546A"/>
          <w:sz w:val="18"/>
          <w:szCs w:val="18"/>
        </w:rPr>
      </w:pPr>
      <w:r w:rsidRPr="00F35131">
        <w:rPr>
          <w:i/>
          <w:color w:val="44546A"/>
          <w:sz w:val="18"/>
          <w:szCs w:val="18"/>
        </w:rPr>
        <w:lastRenderedPageBreak/>
        <w:t>Table 5: Leak conductance for each group of cells</w:t>
      </w:r>
      <w:r w:rsidR="00C64ABA">
        <w:rPr>
          <w:i/>
          <w:color w:val="44546A"/>
          <w:sz w:val="18"/>
          <w:szCs w:val="18"/>
          <w:vertAlign w:val="superscript"/>
        </w:rPr>
        <w:t>23</w:t>
      </w:r>
      <w:r w:rsidRPr="00F35131">
        <w:rPr>
          <w:i/>
          <w:color w:val="44546A"/>
          <w:sz w:val="18"/>
          <w:szCs w:val="18"/>
        </w:rPr>
        <w:t>.</w:t>
      </w:r>
    </w:p>
    <w:tbl>
      <w:tblPr>
        <w:tblStyle w:val="a4"/>
        <w:tblW w:w="4426" w:type="dxa"/>
        <w:tblInd w:w="5" w:type="dxa"/>
        <w:tblLayout w:type="fixed"/>
        <w:tblLook w:val="0000" w:firstRow="0" w:lastRow="0" w:firstColumn="0" w:lastColumn="0" w:noHBand="0" w:noVBand="0"/>
      </w:tblPr>
      <w:tblGrid>
        <w:gridCol w:w="1062"/>
        <w:gridCol w:w="841"/>
        <w:gridCol w:w="714"/>
        <w:gridCol w:w="720"/>
        <w:gridCol w:w="1089"/>
      </w:tblGrid>
      <w:tr w:rsidR="00B67A27" w14:paraId="4A216F83" w14:textId="77777777">
        <w:trPr>
          <w:trHeight w:val="519"/>
        </w:trPr>
        <w:tc>
          <w:tcPr>
            <w:tcW w:w="1063" w:type="dxa"/>
            <w:vAlign w:val="center"/>
          </w:tcPr>
          <w:p w14:paraId="0724B200" w14:textId="77777777" w:rsidR="00B67A27" w:rsidRPr="00F35131" w:rsidRDefault="00000000">
            <w:pPr>
              <w:ind w:left="115"/>
              <w:rPr>
                <w:i/>
                <w:color w:val="44546A"/>
                <w:sz w:val="18"/>
                <w:szCs w:val="18"/>
              </w:rPr>
            </w:pPr>
            <w:proofErr w:type="spellStart"/>
            <w:r w:rsidRPr="00F35131">
              <w:rPr>
                <w:i/>
                <w:color w:val="44546A"/>
                <w:sz w:val="18"/>
                <w:szCs w:val="18"/>
              </w:rPr>
              <w:t>gL</w:t>
            </w:r>
            <w:proofErr w:type="spellEnd"/>
            <w:r w:rsidRPr="00F35131">
              <w:rPr>
                <w:i/>
                <w:color w:val="44546A"/>
                <w:sz w:val="18"/>
                <w:szCs w:val="18"/>
              </w:rPr>
              <w:t xml:space="preserve"> (</w:t>
            </w:r>
            <w:proofErr w:type="spellStart"/>
            <w:r w:rsidRPr="00F35131">
              <w:rPr>
                <w:i/>
                <w:color w:val="44546A"/>
                <w:sz w:val="18"/>
                <w:szCs w:val="18"/>
              </w:rPr>
              <w:t>nS</w:t>
            </w:r>
            <w:proofErr w:type="spellEnd"/>
            <w:r w:rsidRPr="00F35131">
              <w:rPr>
                <w:i/>
                <w:color w:val="44546A"/>
                <w:sz w:val="18"/>
                <w:szCs w:val="18"/>
              </w:rPr>
              <w:t>)</w:t>
            </w:r>
          </w:p>
        </w:tc>
        <w:tc>
          <w:tcPr>
            <w:tcW w:w="841" w:type="dxa"/>
            <w:vAlign w:val="center"/>
          </w:tcPr>
          <w:p w14:paraId="25CD4FEA" w14:textId="77777777" w:rsidR="00B67A27" w:rsidRPr="00F35131" w:rsidRDefault="00000000">
            <w:pPr>
              <w:jc w:val="right"/>
              <w:rPr>
                <w:i/>
                <w:color w:val="44546A"/>
                <w:sz w:val="18"/>
                <w:szCs w:val="18"/>
              </w:rPr>
            </w:pPr>
            <w:r w:rsidRPr="00F35131">
              <w:rPr>
                <w:i/>
                <w:color w:val="44546A"/>
                <w:sz w:val="18"/>
                <w:szCs w:val="18"/>
              </w:rPr>
              <w:t>E</w:t>
            </w:r>
          </w:p>
        </w:tc>
        <w:tc>
          <w:tcPr>
            <w:tcW w:w="714" w:type="dxa"/>
            <w:vAlign w:val="center"/>
          </w:tcPr>
          <w:p w14:paraId="507F9A66" w14:textId="77777777" w:rsidR="00B67A27" w:rsidRPr="00F35131" w:rsidRDefault="00000000">
            <w:pPr>
              <w:jc w:val="right"/>
              <w:rPr>
                <w:i/>
                <w:color w:val="44546A"/>
                <w:sz w:val="18"/>
                <w:szCs w:val="18"/>
              </w:rPr>
            </w:pPr>
            <w:r w:rsidRPr="00F35131">
              <w:rPr>
                <w:i/>
                <w:color w:val="44546A"/>
                <w:sz w:val="18"/>
                <w:szCs w:val="18"/>
              </w:rPr>
              <w:t>PV</w:t>
            </w:r>
          </w:p>
        </w:tc>
        <w:tc>
          <w:tcPr>
            <w:tcW w:w="720" w:type="dxa"/>
            <w:vAlign w:val="center"/>
          </w:tcPr>
          <w:p w14:paraId="4A532574" w14:textId="77777777" w:rsidR="00B67A27" w:rsidRPr="00F35131" w:rsidRDefault="00000000">
            <w:pPr>
              <w:jc w:val="right"/>
              <w:rPr>
                <w:i/>
                <w:color w:val="44546A"/>
                <w:sz w:val="18"/>
                <w:szCs w:val="18"/>
              </w:rPr>
            </w:pPr>
            <w:r w:rsidRPr="00F35131">
              <w:rPr>
                <w:i/>
                <w:color w:val="44546A"/>
                <w:sz w:val="18"/>
                <w:szCs w:val="18"/>
              </w:rPr>
              <w:t>SST</w:t>
            </w:r>
          </w:p>
        </w:tc>
        <w:tc>
          <w:tcPr>
            <w:tcW w:w="1089" w:type="dxa"/>
            <w:vAlign w:val="center"/>
          </w:tcPr>
          <w:p w14:paraId="72D0AA48" w14:textId="77777777" w:rsidR="00B67A27" w:rsidRPr="00F35131" w:rsidRDefault="00000000">
            <w:pPr>
              <w:jc w:val="right"/>
              <w:rPr>
                <w:i/>
                <w:color w:val="44546A"/>
                <w:sz w:val="18"/>
                <w:szCs w:val="18"/>
              </w:rPr>
            </w:pPr>
            <w:r w:rsidRPr="00F35131">
              <w:rPr>
                <w:i/>
                <w:color w:val="44546A"/>
                <w:sz w:val="18"/>
                <w:szCs w:val="18"/>
              </w:rPr>
              <w:t>VIP</w:t>
            </w:r>
          </w:p>
        </w:tc>
      </w:tr>
      <w:tr w:rsidR="00B67A27" w14:paraId="3B01EBA8" w14:textId="77777777">
        <w:trPr>
          <w:trHeight w:val="319"/>
        </w:trPr>
        <w:tc>
          <w:tcPr>
            <w:tcW w:w="1063" w:type="dxa"/>
            <w:vAlign w:val="center"/>
          </w:tcPr>
          <w:p w14:paraId="7FBFC8E1" w14:textId="67437DDA" w:rsidR="00B67A27" w:rsidRPr="00F35131" w:rsidRDefault="00000000">
            <w:pPr>
              <w:ind w:left="115"/>
              <w:rPr>
                <w:i/>
                <w:color w:val="44546A"/>
                <w:sz w:val="18"/>
                <w:szCs w:val="18"/>
              </w:rPr>
            </w:pPr>
            <w:r w:rsidRPr="00F35131">
              <w:rPr>
                <w:i/>
                <w:color w:val="44546A"/>
                <w:sz w:val="18"/>
                <w:szCs w:val="18"/>
              </w:rPr>
              <w:t>L</w:t>
            </w:r>
            <w:r w:rsidR="00C64ABA">
              <w:rPr>
                <w:i/>
                <w:color w:val="44546A"/>
                <w:sz w:val="18"/>
                <w:szCs w:val="18"/>
              </w:rPr>
              <w:t>1</w:t>
            </w:r>
          </w:p>
        </w:tc>
        <w:tc>
          <w:tcPr>
            <w:tcW w:w="841" w:type="dxa"/>
          </w:tcPr>
          <w:p w14:paraId="7B8A6D33" w14:textId="77777777" w:rsidR="00B67A27" w:rsidRPr="00F35131" w:rsidRDefault="00B67A27">
            <w:pPr>
              <w:jc w:val="right"/>
              <w:rPr>
                <w:i/>
                <w:color w:val="44546A"/>
                <w:sz w:val="18"/>
                <w:szCs w:val="18"/>
              </w:rPr>
            </w:pPr>
          </w:p>
        </w:tc>
        <w:tc>
          <w:tcPr>
            <w:tcW w:w="714" w:type="dxa"/>
          </w:tcPr>
          <w:p w14:paraId="088C3B56" w14:textId="77777777" w:rsidR="00B67A27" w:rsidRPr="00F35131" w:rsidRDefault="00B67A27">
            <w:pPr>
              <w:jc w:val="right"/>
              <w:rPr>
                <w:i/>
                <w:color w:val="44546A"/>
                <w:sz w:val="18"/>
                <w:szCs w:val="18"/>
              </w:rPr>
            </w:pPr>
          </w:p>
        </w:tc>
        <w:tc>
          <w:tcPr>
            <w:tcW w:w="720" w:type="dxa"/>
          </w:tcPr>
          <w:p w14:paraId="06CD04D3" w14:textId="77777777" w:rsidR="00B67A27" w:rsidRPr="00F35131" w:rsidRDefault="00B67A27">
            <w:pPr>
              <w:jc w:val="right"/>
              <w:rPr>
                <w:i/>
                <w:color w:val="44546A"/>
                <w:sz w:val="18"/>
                <w:szCs w:val="18"/>
              </w:rPr>
            </w:pPr>
          </w:p>
        </w:tc>
        <w:tc>
          <w:tcPr>
            <w:tcW w:w="1089" w:type="dxa"/>
            <w:vAlign w:val="center"/>
          </w:tcPr>
          <w:p w14:paraId="023EB712" w14:textId="77777777" w:rsidR="00B67A27" w:rsidRPr="00F35131" w:rsidRDefault="00000000">
            <w:pPr>
              <w:jc w:val="right"/>
              <w:rPr>
                <w:i/>
                <w:color w:val="44546A"/>
                <w:sz w:val="18"/>
                <w:szCs w:val="18"/>
              </w:rPr>
            </w:pPr>
            <w:r w:rsidRPr="00F35131">
              <w:rPr>
                <w:i/>
                <w:color w:val="44546A"/>
                <w:sz w:val="18"/>
                <w:szCs w:val="18"/>
              </w:rPr>
              <w:t>4.07</w:t>
            </w:r>
          </w:p>
        </w:tc>
      </w:tr>
      <w:tr w:rsidR="00B67A27" w14:paraId="454E1DED" w14:textId="77777777">
        <w:trPr>
          <w:trHeight w:val="326"/>
        </w:trPr>
        <w:tc>
          <w:tcPr>
            <w:tcW w:w="1063" w:type="dxa"/>
            <w:vAlign w:val="center"/>
          </w:tcPr>
          <w:p w14:paraId="53BA55C3" w14:textId="77777777" w:rsidR="00B67A27" w:rsidRPr="00F35131" w:rsidRDefault="00000000">
            <w:pPr>
              <w:ind w:left="115"/>
              <w:rPr>
                <w:i/>
                <w:color w:val="44546A"/>
                <w:sz w:val="18"/>
                <w:szCs w:val="18"/>
              </w:rPr>
            </w:pPr>
            <w:r w:rsidRPr="00F35131">
              <w:rPr>
                <w:i/>
                <w:color w:val="44546A"/>
                <w:sz w:val="18"/>
                <w:szCs w:val="18"/>
              </w:rPr>
              <w:t>L2/3</w:t>
            </w:r>
          </w:p>
        </w:tc>
        <w:tc>
          <w:tcPr>
            <w:tcW w:w="841" w:type="dxa"/>
            <w:vAlign w:val="center"/>
          </w:tcPr>
          <w:p w14:paraId="2E79007E" w14:textId="77777777" w:rsidR="00B67A27" w:rsidRPr="00F35131" w:rsidRDefault="00000000">
            <w:pPr>
              <w:ind w:left="130"/>
              <w:jc w:val="right"/>
              <w:rPr>
                <w:i/>
                <w:color w:val="44546A"/>
                <w:sz w:val="18"/>
                <w:szCs w:val="18"/>
              </w:rPr>
            </w:pPr>
            <w:r w:rsidRPr="00F35131">
              <w:rPr>
                <w:i/>
                <w:color w:val="44546A"/>
                <w:sz w:val="18"/>
                <w:szCs w:val="18"/>
              </w:rPr>
              <w:t>2.47</w:t>
            </w:r>
          </w:p>
        </w:tc>
        <w:tc>
          <w:tcPr>
            <w:tcW w:w="714" w:type="dxa"/>
            <w:vAlign w:val="center"/>
          </w:tcPr>
          <w:p w14:paraId="7314B5C4" w14:textId="77777777" w:rsidR="00B67A27" w:rsidRPr="00F35131" w:rsidRDefault="00000000">
            <w:pPr>
              <w:jc w:val="right"/>
              <w:rPr>
                <w:i/>
                <w:color w:val="44546A"/>
                <w:sz w:val="18"/>
                <w:szCs w:val="18"/>
              </w:rPr>
            </w:pPr>
            <w:r w:rsidRPr="00F35131">
              <w:rPr>
                <w:i/>
                <w:color w:val="44546A"/>
                <w:sz w:val="18"/>
                <w:szCs w:val="18"/>
              </w:rPr>
              <w:t>9.49</w:t>
            </w:r>
          </w:p>
        </w:tc>
        <w:tc>
          <w:tcPr>
            <w:tcW w:w="720" w:type="dxa"/>
            <w:vAlign w:val="center"/>
          </w:tcPr>
          <w:p w14:paraId="7C8E11CB" w14:textId="77777777" w:rsidR="00B67A27" w:rsidRPr="00F35131" w:rsidRDefault="00000000">
            <w:pPr>
              <w:jc w:val="right"/>
              <w:rPr>
                <w:i/>
                <w:color w:val="44546A"/>
                <w:sz w:val="18"/>
                <w:szCs w:val="18"/>
              </w:rPr>
            </w:pPr>
            <w:r w:rsidRPr="00F35131">
              <w:rPr>
                <w:i/>
                <w:color w:val="44546A"/>
                <w:sz w:val="18"/>
                <w:szCs w:val="18"/>
              </w:rPr>
              <w:t>3.17</w:t>
            </w:r>
          </w:p>
        </w:tc>
        <w:tc>
          <w:tcPr>
            <w:tcW w:w="1089" w:type="dxa"/>
            <w:vAlign w:val="center"/>
          </w:tcPr>
          <w:p w14:paraId="714D80AB" w14:textId="77777777" w:rsidR="00B67A27" w:rsidRPr="00F35131" w:rsidRDefault="00000000">
            <w:pPr>
              <w:jc w:val="right"/>
              <w:rPr>
                <w:i/>
                <w:color w:val="44546A"/>
                <w:sz w:val="18"/>
                <w:szCs w:val="18"/>
              </w:rPr>
            </w:pPr>
            <w:r w:rsidRPr="00F35131">
              <w:rPr>
                <w:i/>
                <w:color w:val="44546A"/>
                <w:sz w:val="18"/>
                <w:szCs w:val="18"/>
              </w:rPr>
              <w:t>6.4</w:t>
            </w:r>
          </w:p>
        </w:tc>
      </w:tr>
      <w:tr w:rsidR="00B67A27" w14:paraId="3FA4DE51" w14:textId="77777777">
        <w:trPr>
          <w:trHeight w:val="347"/>
        </w:trPr>
        <w:tc>
          <w:tcPr>
            <w:tcW w:w="1063" w:type="dxa"/>
            <w:vAlign w:val="center"/>
          </w:tcPr>
          <w:p w14:paraId="60DEE609" w14:textId="77777777" w:rsidR="00B67A27" w:rsidRPr="00F35131" w:rsidRDefault="00000000">
            <w:pPr>
              <w:ind w:left="115"/>
              <w:rPr>
                <w:i/>
                <w:color w:val="44546A"/>
                <w:sz w:val="18"/>
                <w:szCs w:val="18"/>
              </w:rPr>
            </w:pPr>
            <w:r w:rsidRPr="00F35131">
              <w:rPr>
                <w:i/>
                <w:color w:val="44546A"/>
                <w:sz w:val="18"/>
                <w:szCs w:val="18"/>
              </w:rPr>
              <w:t>L4</w:t>
            </w:r>
          </w:p>
        </w:tc>
        <w:tc>
          <w:tcPr>
            <w:tcW w:w="841" w:type="dxa"/>
            <w:vAlign w:val="center"/>
          </w:tcPr>
          <w:p w14:paraId="622BD869" w14:textId="77777777" w:rsidR="00B67A27" w:rsidRPr="00F35131" w:rsidRDefault="00000000">
            <w:pPr>
              <w:ind w:left="130"/>
              <w:jc w:val="right"/>
              <w:rPr>
                <w:i/>
                <w:color w:val="44546A"/>
                <w:sz w:val="18"/>
                <w:szCs w:val="18"/>
              </w:rPr>
            </w:pPr>
            <w:r w:rsidRPr="00F35131">
              <w:rPr>
                <w:i/>
                <w:color w:val="44546A"/>
                <w:sz w:val="18"/>
                <w:szCs w:val="18"/>
              </w:rPr>
              <w:t>5.16</w:t>
            </w:r>
          </w:p>
        </w:tc>
        <w:tc>
          <w:tcPr>
            <w:tcW w:w="714" w:type="dxa"/>
            <w:vAlign w:val="center"/>
          </w:tcPr>
          <w:p w14:paraId="471A18A0" w14:textId="77777777" w:rsidR="00B67A27" w:rsidRPr="00F35131" w:rsidRDefault="00000000">
            <w:pPr>
              <w:jc w:val="right"/>
              <w:rPr>
                <w:i/>
                <w:color w:val="44546A"/>
                <w:sz w:val="18"/>
                <w:szCs w:val="18"/>
              </w:rPr>
            </w:pPr>
            <w:r w:rsidRPr="00F35131">
              <w:rPr>
                <w:i/>
                <w:color w:val="44546A"/>
                <w:sz w:val="18"/>
                <w:szCs w:val="18"/>
              </w:rPr>
              <w:t>9.19</w:t>
            </w:r>
          </w:p>
        </w:tc>
        <w:tc>
          <w:tcPr>
            <w:tcW w:w="720" w:type="dxa"/>
            <w:vAlign w:val="center"/>
          </w:tcPr>
          <w:p w14:paraId="4F2F7BDB" w14:textId="77777777" w:rsidR="00B67A27" w:rsidRPr="00F35131" w:rsidRDefault="00000000">
            <w:pPr>
              <w:jc w:val="right"/>
              <w:rPr>
                <w:i/>
                <w:color w:val="44546A"/>
                <w:sz w:val="18"/>
                <w:szCs w:val="18"/>
              </w:rPr>
            </w:pPr>
            <w:r w:rsidRPr="00F35131">
              <w:rPr>
                <w:i/>
                <w:color w:val="44546A"/>
                <w:sz w:val="18"/>
                <w:szCs w:val="18"/>
              </w:rPr>
              <w:t>7.96</w:t>
            </w:r>
          </w:p>
        </w:tc>
        <w:tc>
          <w:tcPr>
            <w:tcW w:w="1089" w:type="dxa"/>
            <w:vAlign w:val="center"/>
          </w:tcPr>
          <w:p w14:paraId="6BAF5034" w14:textId="77777777" w:rsidR="00B67A27" w:rsidRPr="00F35131" w:rsidRDefault="00000000">
            <w:pPr>
              <w:jc w:val="right"/>
              <w:rPr>
                <w:i/>
                <w:color w:val="44546A"/>
                <w:sz w:val="18"/>
                <w:szCs w:val="18"/>
              </w:rPr>
            </w:pPr>
            <w:r w:rsidRPr="00F35131">
              <w:rPr>
                <w:i/>
                <w:color w:val="44546A"/>
                <w:sz w:val="18"/>
                <w:szCs w:val="18"/>
              </w:rPr>
              <w:t>1.87</w:t>
            </w:r>
          </w:p>
        </w:tc>
      </w:tr>
      <w:tr w:rsidR="00B67A27" w14:paraId="632A9E1F" w14:textId="77777777">
        <w:trPr>
          <w:trHeight w:val="340"/>
        </w:trPr>
        <w:tc>
          <w:tcPr>
            <w:tcW w:w="1063" w:type="dxa"/>
            <w:vAlign w:val="center"/>
          </w:tcPr>
          <w:p w14:paraId="32F193D5" w14:textId="77777777" w:rsidR="00B67A27" w:rsidRPr="00F35131" w:rsidRDefault="00000000">
            <w:pPr>
              <w:ind w:left="115"/>
              <w:rPr>
                <w:i/>
                <w:color w:val="44546A"/>
                <w:sz w:val="18"/>
                <w:szCs w:val="18"/>
              </w:rPr>
            </w:pPr>
            <w:r w:rsidRPr="00F35131">
              <w:rPr>
                <w:i/>
                <w:color w:val="44546A"/>
                <w:sz w:val="18"/>
                <w:szCs w:val="18"/>
              </w:rPr>
              <w:t>L5</w:t>
            </w:r>
          </w:p>
        </w:tc>
        <w:tc>
          <w:tcPr>
            <w:tcW w:w="841" w:type="dxa"/>
            <w:vAlign w:val="center"/>
          </w:tcPr>
          <w:p w14:paraId="78C11403" w14:textId="77777777" w:rsidR="00B67A27" w:rsidRPr="00F35131" w:rsidRDefault="00000000">
            <w:pPr>
              <w:ind w:left="130"/>
              <w:jc w:val="right"/>
              <w:rPr>
                <w:i/>
                <w:color w:val="44546A"/>
                <w:sz w:val="18"/>
                <w:szCs w:val="18"/>
              </w:rPr>
            </w:pPr>
            <w:r w:rsidRPr="00F35131">
              <w:rPr>
                <w:i/>
                <w:color w:val="44546A"/>
                <w:sz w:val="18"/>
                <w:szCs w:val="18"/>
              </w:rPr>
              <w:t>16.66</w:t>
            </w:r>
          </w:p>
        </w:tc>
        <w:tc>
          <w:tcPr>
            <w:tcW w:w="714" w:type="dxa"/>
            <w:vAlign w:val="center"/>
          </w:tcPr>
          <w:p w14:paraId="2229BBCA" w14:textId="77777777" w:rsidR="00B67A27" w:rsidRPr="00F35131" w:rsidRDefault="00000000">
            <w:pPr>
              <w:jc w:val="right"/>
              <w:rPr>
                <w:i/>
                <w:color w:val="44546A"/>
                <w:sz w:val="18"/>
                <w:szCs w:val="18"/>
              </w:rPr>
            </w:pPr>
            <w:r w:rsidRPr="00F35131">
              <w:rPr>
                <w:i/>
                <w:color w:val="44546A"/>
                <w:sz w:val="18"/>
                <w:szCs w:val="18"/>
              </w:rPr>
              <w:t>5.21</w:t>
            </w:r>
          </w:p>
        </w:tc>
        <w:tc>
          <w:tcPr>
            <w:tcW w:w="720" w:type="dxa"/>
            <w:vAlign w:val="center"/>
          </w:tcPr>
          <w:p w14:paraId="3616023C" w14:textId="77777777" w:rsidR="00B67A27" w:rsidRPr="00F35131" w:rsidRDefault="00000000">
            <w:pPr>
              <w:jc w:val="right"/>
              <w:rPr>
                <w:i/>
                <w:color w:val="44546A"/>
                <w:sz w:val="18"/>
                <w:szCs w:val="18"/>
              </w:rPr>
            </w:pPr>
            <w:r w:rsidRPr="00F35131">
              <w:rPr>
                <w:i/>
                <w:color w:val="44546A"/>
                <w:sz w:val="18"/>
                <w:szCs w:val="18"/>
              </w:rPr>
              <w:t>3.43</w:t>
            </w:r>
          </w:p>
        </w:tc>
        <w:tc>
          <w:tcPr>
            <w:tcW w:w="1089" w:type="dxa"/>
            <w:vAlign w:val="center"/>
          </w:tcPr>
          <w:p w14:paraId="05608713" w14:textId="77777777" w:rsidR="00B67A27" w:rsidRPr="00F35131" w:rsidRDefault="00000000">
            <w:pPr>
              <w:jc w:val="right"/>
              <w:rPr>
                <w:i/>
                <w:color w:val="44546A"/>
                <w:sz w:val="18"/>
                <w:szCs w:val="18"/>
              </w:rPr>
            </w:pPr>
            <w:r w:rsidRPr="00F35131">
              <w:rPr>
                <w:i/>
                <w:color w:val="44546A"/>
                <w:sz w:val="18"/>
                <w:szCs w:val="18"/>
              </w:rPr>
              <w:t>6.52</w:t>
            </w:r>
          </w:p>
        </w:tc>
      </w:tr>
      <w:tr w:rsidR="00B67A27" w14:paraId="2FF77ED3" w14:textId="77777777">
        <w:trPr>
          <w:trHeight w:val="387"/>
        </w:trPr>
        <w:tc>
          <w:tcPr>
            <w:tcW w:w="1063" w:type="dxa"/>
            <w:vAlign w:val="center"/>
          </w:tcPr>
          <w:p w14:paraId="7500EA45" w14:textId="77777777" w:rsidR="00B67A27" w:rsidRPr="00F35131" w:rsidRDefault="00000000">
            <w:pPr>
              <w:ind w:left="115"/>
              <w:rPr>
                <w:i/>
                <w:color w:val="44546A"/>
                <w:sz w:val="18"/>
                <w:szCs w:val="18"/>
              </w:rPr>
            </w:pPr>
            <w:r w:rsidRPr="00F35131">
              <w:rPr>
                <w:i/>
                <w:color w:val="44546A"/>
                <w:sz w:val="18"/>
                <w:szCs w:val="18"/>
              </w:rPr>
              <w:t>L6</w:t>
            </w:r>
          </w:p>
        </w:tc>
        <w:tc>
          <w:tcPr>
            <w:tcW w:w="841" w:type="dxa"/>
            <w:vAlign w:val="center"/>
          </w:tcPr>
          <w:p w14:paraId="3F283F32" w14:textId="77777777" w:rsidR="00B67A27" w:rsidRPr="00F35131" w:rsidRDefault="00000000">
            <w:pPr>
              <w:ind w:left="130"/>
              <w:jc w:val="right"/>
              <w:rPr>
                <w:i/>
                <w:color w:val="44546A"/>
                <w:sz w:val="18"/>
                <w:szCs w:val="18"/>
              </w:rPr>
            </w:pPr>
            <w:r w:rsidRPr="00F35131">
              <w:rPr>
                <w:i/>
                <w:color w:val="44546A"/>
                <w:sz w:val="18"/>
                <w:szCs w:val="18"/>
              </w:rPr>
              <w:t>5.88</w:t>
            </w:r>
          </w:p>
        </w:tc>
        <w:tc>
          <w:tcPr>
            <w:tcW w:w="714" w:type="dxa"/>
            <w:vAlign w:val="center"/>
          </w:tcPr>
          <w:p w14:paraId="060D2AD3" w14:textId="77777777" w:rsidR="00B67A27" w:rsidRPr="00F35131" w:rsidRDefault="00000000">
            <w:pPr>
              <w:jc w:val="right"/>
              <w:rPr>
                <w:i/>
                <w:color w:val="44546A"/>
                <w:sz w:val="18"/>
                <w:szCs w:val="18"/>
              </w:rPr>
            </w:pPr>
            <w:r w:rsidRPr="00F35131">
              <w:rPr>
                <w:i/>
                <w:color w:val="44546A"/>
                <w:sz w:val="18"/>
                <w:szCs w:val="18"/>
              </w:rPr>
              <w:t>6.86</w:t>
            </w:r>
          </w:p>
        </w:tc>
        <w:tc>
          <w:tcPr>
            <w:tcW w:w="720" w:type="dxa"/>
            <w:vAlign w:val="center"/>
          </w:tcPr>
          <w:p w14:paraId="423082F8" w14:textId="77777777" w:rsidR="00B67A27" w:rsidRPr="00F35131" w:rsidRDefault="00000000">
            <w:pPr>
              <w:jc w:val="right"/>
              <w:rPr>
                <w:i/>
                <w:color w:val="44546A"/>
                <w:sz w:val="18"/>
                <w:szCs w:val="18"/>
              </w:rPr>
            </w:pPr>
            <w:r w:rsidRPr="00F35131">
              <w:rPr>
                <w:i/>
                <w:color w:val="44546A"/>
                <w:sz w:val="18"/>
                <w:szCs w:val="18"/>
              </w:rPr>
              <w:t>2.99</w:t>
            </w:r>
          </w:p>
        </w:tc>
        <w:tc>
          <w:tcPr>
            <w:tcW w:w="1089" w:type="dxa"/>
            <w:vAlign w:val="center"/>
          </w:tcPr>
          <w:p w14:paraId="5A1D4546" w14:textId="77777777" w:rsidR="00B67A27" w:rsidRPr="00F35131" w:rsidRDefault="00000000">
            <w:pPr>
              <w:jc w:val="right"/>
              <w:rPr>
                <w:i/>
                <w:color w:val="44546A"/>
                <w:sz w:val="18"/>
                <w:szCs w:val="18"/>
              </w:rPr>
            </w:pPr>
            <w:r w:rsidRPr="00F35131">
              <w:rPr>
                <w:i/>
                <w:color w:val="44546A"/>
                <w:sz w:val="18"/>
                <w:szCs w:val="18"/>
              </w:rPr>
              <w:t>6.09</w:t>
            </w:r>
          </w:p>
        </w:tc>
      </w:tr>
      <w:tr w:rsidR="00B67A27" w14:paraId="2D399F5E" w14:textId="77777777">
        <w:trPr>
          <w:trHeight w:val="387"/>
        </w:trPr>
        <w:tc>
          <w:tcPr>
            <w:tcW w:w="1063" w:type="dxa"/>
            <w:vAlign w:val="center"/>
          </w:tcPr>
          <w:p w14:paraId="44C929D0" w14:textId="77777777" w:rsidR="00B67A27" w:rsidRPr="00F35131" w:rsidRDefault="00B67A27">
            <w:pPr>
              <w:ind w:left="115"/>
              <w:rPr>
                <w:i/>
                <w:color w:val="44546A"/>
                <w:sz w:val="18"/>
                <w:szCs w:val="18"/>
              </w:rPr>
            </w:pPr>
          </w:p>
        </w:tc>
        <w:tc>
          <w:tcPr>
            <w:tcW w:w="841" w:type="dxa"/>
            <w:vAlign w:val="center"/>
          </w:tcPr>
          <w:p w14:paraId="7455DD23" w14:textId="77777777" w:rsidR="00B67A27" w:rsidRPr="00F35131" w:rsidRDefault="00B67A27">
            <w:pPr>
              <w:ind w:left="130"/>
              <w:jc w:val="right"/>
              <w:rPr>
                <w:i/>
                <w:color w:val="44546A"/>
                <w:sz w:val="18"/>
                <w:szCs w:val="18"/>
              </w:rPr>
            </w:pPr>
          </w:p>
        </w:tc>
        <w:tc>
          <w:tcPr>
            <w:tcW w:w="714" w:type="dxa"/>
            <w:vAlign w:val="center"/>
          </w:tcPr>
          <w:p w14:paraId="1D1179FC" w14:textId="77777777" w:rsidR="00B67A27" w:rsidRPr="00F35131" w:rsidRDefault="00B67A27">
            <w:pPr>
              <w:jc w:val="right"/>
              <w:rPr>
                <w:i/>
                <w:color w:val="44546A"/>
                <w:sz w:val="18"/>
                <w:szCs w:val="18"/>
              </w:rPr>
            </w:pPr>
          </w:p>
        </w:tc>
        <w:tc>
          <w:tcPr>
            <w:tcW w:w="720" w:type="dxa"/>
            <w:vAlign w:val="center"/>
          </w:tcPr>
          <w:p w14:paraId="42816C2C" w14:textId="77777777" w:rsidR="00B67A27" w:rsidRPr="00F35131" w:rsidRDefault="00B67A27">
            <w:pPr>
              <w:jc w:val="right"/>
              <w:rPr>
                <w:i/>
                <w:color w:val="44546A"/>
                <w:sz w:val="18"/>
                <w:szCs w:val="18"/>
              </w:rPr>
            </w:pPr>
          </w:p>
        </w:tc>
        <w:tc>
          <w:tcPr>
            <w:tcW w:w="1089" w:type="dxa"/>
            <w:vAlign w:val="center"/>
          </w:tcPr>
          <w:p w14:paraId="7A1FB397" w14:textId="77777777" w:rsidR="00B67A27" w:rsidRPr="00F35131" w:rsidRDefault="00B67A27">
            <w:pPr>
              <w:jc w:val="right"/>
              <w:rPr>
                <w:i/>
                <w:color w:val="44546A"/>
                <w:sz w:val="18"/>
                <w:szCs w:val="18"/>
              </w:rPr>
            </w:pPr>
          </w:p>
        </w:tc>
      </w:tr>
    </w:tbl>
    <w:p w14:paraId="16A3A833" w14:textId="77777777" w:rsidR="00B67A27" w:rsidRPr="00F35131" w:rsidRDefault="00B67A27">
      <w:pPr>
        <w:spacing w:after="160" w:line="259" w:lineRule="auto"/>
        <w:rPr>
          <w:i/>
          <w:color w:val="44546A"/>
          <w:sz w:val="18"/>
          <w:szCs w:val="18"/>
        </w:rPr>
      </w:pPr>
    </w:p>
    <w:p w14:paraId="1F787835" w14:textId="15E70F03" w:rsidR="00B67A27" w:rsidRPr="00F35131" w:rsidRDefault="00000000">
      <w:pPr>
        <w:spacing w:after="72" w:line="283" w:lineRule="auto"/>
        <w:rPr>
          <w:i/>
          <w:color w:val="44546A"/>
          <w:sz w:val="18"/>
          <w:szCs w:val="18"/>
        </w:rPr>
      </w:pPr>
      <w:r w:rsidRPr="00F35131">
        <w:rPr>
          <w:i/>
          <w:color w:val="44546A"/>
          <w:sz w:val="18"/>
          <w:szCs w:val="18"/>
        </w:rPr>
        <w:t>Table 6: Refractory period for each group of cells</w:t>
      </w:r>
      <w:r w:rsidR="00C64ABA">
        <w:rPr>
          <w:i/>
          <w:color w:val="44546A"/>
          <w:sz w:val="18"/>
          <w:szCs w:val="18"/>
          <w:vertAlign w:val="superscript"/>
        </w:rPr>
        <w:t>23</w:t>
      </w:r>
      <w:r w:rsidRPr="00F35131">
        <w:rPr>
          <w:i/>
          <w:color w:val="44546A"/>
          <w:sz w:val="18"/>
          <w:szCs w:val="18"/>
        </w:rPr>
        <w:t>.</w:t>
      </w:r>
    </w:p>
    <w:tbl>
      <w:tblPr>
        <w:tblStyle w:val="a5"/>
        <w:tblW w:w="4561" w:type="dxa"/>
        <w:tblLayout w:type="fixed"/>
        <w:tblLook w:val="0000" w:firstRow="0" w:lastRow="0" w:firstColumn="0" w:lastColumn="0" w:noHBand="0" w:noVBand="0"/>
      </w:tblPr>
      <w:tblGrid>
        <w:gridCol w:w="1286"/>
        <w:gridCol w:w="741"/>
        <w:gridCol w:w="735"/>
        <w:gridCol w:w="747"/>
        <w:gridCol w:w="1052"/>
      </w:tblGrid>
      <w:tr w:rsidR="00B67A27" w14:paraId="0448AA3D" w14:textId="77777777">
        <w:trPr>
          <w:trHeight w:val="505"/>
        </w:trPr>
        <w:tc>
          <w:tcPr>
            <w:tcW w:w="1286" w:type="dxa"/>
            <w:vAlign w:val="center"/>
          </w:tcPr>
          <w:p w14:paraId="6BA84E43" w14:textId="77777777" w:rsidR="00B67A27" w:rsidRPr="00F35131" w:rsidRDefault="00000000">
            <w:pPr>
              <w:ind w:left="120"/>
              <w:rPr>
                <w:i/>
                <w:color w:val="44546A"/>
                <w:sz w:val="18"/>
                <w:szCs w:val="18"/>
              </w:rPr>
            </w:pPr>
            <w:proofErr w:type="spellStart"/>
            <w:r w:rsidRPr="00F35131">
              <w:rPr>
                <w:i/>
                <w:color w:val="44546A"/>
                <w:sz w:val="18"/>
                <w:szCs w:val="18"/>
              </w:rPr>
              <w:t>τref</w:t>
            </w:r>
            <w:proofErr w:type="spellEnd"/>
            <w:r w:rsidRPr="00F35131">
              <w:rPr>
                <w:i/>
                <w:color w:val="44546A"/>
                <w:sz w:val="18"/>
                <w:szCs w:val="18"/>
              </w:rPr>
              <w:t xml:space="preserve"> (</w:t>
            </w:r>
            <w:proofErr w:type="spellStart"/>
            <w:r w:rsidRPr="00F35131">
              <w:rPr>
                <w:i/>
                <w:color w:val="44546A"/>
                <w:sz w:val="18"/>
                <w:szCs w:val="18"/>
              </w:rPr>
              <w:t>ms</w:t>
            </w:r>
            <w:proofErr w:type="spellEnd"/>
            <w:r w:rsidRPr="00F35131">
              <w:rPr>
                <w:i/>
                <w:color w:val="44546A"/>
                <w:sz w:val="18"/>
                <w:szCs w:val="18"/>
              </w:rPr>
              <w:t>)</w:t>
            </w:r>
          </w:p>
        </w:tc>
        <w:tc>
          <w:tcPr>
            <w:tcW w:w="741" w:type="dxa"/>
            <w:vAlign w:val="center"/>
          </w:tcPr>
          <w:p w14:paraId="32CF4558" w14:textId="77777777" w:rsidR="00B67A27" w:rsidRPr="00F35131" w:rsidRDefault="00000000">
            <w:pPr>
              <w:jc w:val="right"/>
              <w:rPr>
                <w:i/>
                <w:color w:val="44546A"/>
                <w:sz w:val="18"/>
                <w:szCs w:val="18"/>
              </w:rPr>
            </w:pPr>
            <w:r w:rsidRPr="00F35131">
              <w:rPr>
                <w:i/>
                <w:color w:val="44546A"/>
                <w:sz w:val="18"/>
                <w:szCs w:val="18"/>
              </w:rPr>
              <w:t>E</w:t>
            </w:r>
          </w:p>
        </w:tc>
        <w:tc>
          <w:tcPr>
            <w:tcW w:w="735" w:type="dxa"/>
            <w:vAlign w:val="center"/>
          </w:tcPr>
          <w:p w14:paraId="54A4151D" w14:textId="77777777" w:rsidR="00B67A27" w:rsidRPr="00F35131" w:rsidRDefault="00000000">
            <w:pPr>
              <w:jc w:val="right"/>
              <w:rPr>
                <w:i/>
                <w:color w:val="44546A"/>
                <w:sz w:val="18"/>
                <w:szCs w:val="18"/>
              </w:rPr>
            </w:pPr>
            <w:r w:rsidRPr="00F35131">
              <w:rPr>
                <w:i/>
                <w:color w:val="44546A"/>
                <w:sz w:val="18"/>
                <w:szCs w:val="18"/>
              </w:rPr>
              <w:t>PV</w:t>
            </w:r>
          </w:p>
        </w:tc>
        <w:tc>
          <w:tcPr>
            <w:tcW w:w="747" w:type="dxa"/>
            <w:vAlign w:val="center"/>
          </w:tcPr>
          <w:p w14:paraId="35CAD2B3" w14:textId="77777777" w:rsidR="00B67A27" w:rsidRPr="00F35131" w:rsidRDefault="00000000">
            <w:pPr>
              <w:jc w:val="right"/>
              <w:rPr>
                <w:i/>
                <w:color w:val="44546A"/>
                <w:sz w:val="18"/>
                <w:szCs w:val="18"/>
              </w:rPr>
            </w:pPr>
            <w:r w:rsidRPr="00F35131">
              <w:rPr>
                <w:i/>
                <w:color w:val="44546A"/>
                <w:sz w:val="18"/>
                <w:szCs w:val="18"/>
              </w:rPr>
              <w:t>SST</w:t>
            </w:r>
          </w:p>
        </w:tc>
        <w:tc>
          <w:tcPr>
            <w:tcW w:w="1052" w:type="dxa"/>
            <w:vAlign w:val="center"/>
          </w:tcPr>
          <w:p w14:paraId="4101FCB6" w14:textId="77777777" w:rsidR="00B67A27" w:rsidRPr="00F35131" w:rsidRDefault="00000000">
            <w:pPr>
              <w:jc w:val="right"/>
              <w:rPr>
                <w:i/>
                <w:color w:val="44546A"/>
                <w:sz w:val="18"/>
                <w:szCs w:val="18"/>
              </w:rPr>
            </w:pPr>
            <w:r w:rsidRPr="00F35131">
              <w:rPr>
                <w:i/>
                <w:color w:val="44546A"/>
                <w:sz w:val="18"/>
                <w:szCs w:val="18"/>
              </w:rPr>
              <w:t>VIP</w:t>
            </w:r>
          </w:p>
        </w:tc>
      </w:tr>
      <w:tr w:rsidR="00B67A27" w14:paraId="260E9F9F" w14:textId="77777777">
        <w:trPr>
          <w:trHeight w:val="296"/>
        </w:trPr>
        <w:tc>
          <w:tcPr>
            <w:tcW w:w="1286" w:type="dxa"/>
            <w:vAlign w:val="center"/>
          </w:tcPr>
          <w:p w14:paraId="72B78AA6" w14:textId="64165060"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741" w:type="dxa"/>
          </w:tcPr>
          <w:p w14:paraId="064EEDC1" w14:textId="77777777" w:rsidR="00B67A27" w:rsidRPr="00F35131" w:rsidRDefault="00B67A27">
            <w:pPr>
              <w:jc w:val="right"/>
              <w:rPr>
                <w:i/>
                <w:color w:val="44546A"/>
                <w:sz w:val="18"/>
                <w:szCs w:val="18"/>
              </w:rPr>
            </w:pPr>
          </w:p>
        </w:tc>
        <w:tc>
          <w:tcPr>
            <w:tcW w:w="735" w:type="dxa"/>
          </w:tcPr>
          <w:p w14:paraId="1D03CAB9" w14:textId="77777777" w:rsidR="00B67A27" w:rsidRPr="00F35131" w:rsidRDefault="00B67A27">
            <w:pPr>
              <w:jc w:val="right"/>
              <w:rPr>
                <w:i/>
                <w:color w:val="44546A"/>
                <w:sz w:val="18"/>
                <w:szCs w:val="18"/>
              </w:rPr>
            </w:pPr>
          </w:p>
        </w:tc>
        <w:tc>
          <w:tcPr>
            <w:tcW w:w="747" w:type="dxa"/>
          </w:tcPr>
          <w:p w14:paraId="3584EB3B" w14:textId="77777777" w:rsidR="00B67A27" w:rsidRPr="00F35131" w:rsidRDefault="00B67A27">
            <w:pPr>
              <w:jc w:val="right"/>
              <w:rPr>
                <w:i/>
                <w:color w:val="44546A"/>
                <w:sz w:val="18"/>
                <w:szCs w:val="18"/>
              </w:rPr>
            </w:pPr>
          </w:p>
        </w:tc>
        <w:tc>
          <w:tcPr>
            <w:tcW w:w="1052" w:type="dxa"/>
            <w:vAlign w:val="center"/>
          </w:tcPr>
          <w:p w14:paraId="47410FF9" w14:textId="77777777" w:rsidR="00B67A27" w:rsidRPr="00F35131" w:rsidRDefault="00000000">
            <w:pPr>
              <w:jc w:val="right"/>
              <w:rPr>
                <w:i/>
                <w:color w:val="44546A"/>
                <w:sz w:val="18"/>
                <w:szCs w:val="18"/>
              </w:rPr>
            </w:pPr>
            <w:r w:rsidRPr="00F35131">
              <w:rPr>
                <w:i/>
                <w:color w:val="44546A"/>
                <w:sz w:val="18"/>
                <w:szCs w:val="18"/>
              </w:rPr>
              <w:t>3.5</w:t>
            </w:r>
          </w:p>
        </w:tc>
      </w:tr>
      <w:tr w:rsidR="00B67A27" w14:paraId="730D6974" w14:textId="77777777">
        <w:trPr>
          <w:trHeight w:val="316"/>
        </w:trPr>
        <w:tc>
          <w:tcPr>
            <w:tcW w:w="1286" w:type="dxa"/>
            <w:vAlign w:val="center"/>
          </w:tcPr>
          <w:p w14:paraId="1A0E5A46" w14:textId="77777777" w:rsidR="00B67A27" w:rsidRPr="00F35131" w:rsidRDefault="00000000">
            <w:pPr>
              <w:ind w:left="120"/>
              <w:rPr>
                <w:i/>
                <w:color w:val="44546A"/>
                <w:sz w:val="18"/>
                <w:szCs w:val="18"/>
              </w:rPr>
            </w:pPr>
            <w:r w:rsidRPr="00F35131">
              <w:rPr>
                <w:i/>
                <w:color w:val="44546A"/>
                <w:sz w:val="18"/>
                <w:szCs w:val="18"/>
              </w:rPr>
              <w:t>L2/3</w:t>
            </w:r>
          </w:p>
        </w:tc>
        <w:tc>
          <w:tcPr>
            <w:tcW w:w="741" w:type="dxa"/>
            <w:vAlign w:val="center"/>
          </w:tcPr>
          <w:p w14:paraId="33A9FC28" w14:textId="77777777" w:rsidR="00B67A27" w:rsidRPr="00F35131" w:rsidRDefault="00000000">
            <w:pPr>
              <w:jc w:val="right"/>
              <w:rPr>
                <w:i/>
                <w:color w:val="44546A"/>
                <w:sz w:val="18"/>
                <w:szCs w:val="18"/>
              </w:rPr>
            </w:pPr>
            <w:r w:rsidRPr="00F35131">
              <w:rPr>
                <w:i/>
                <w:color w:val="44546A"/>
                <w:sz w:val="18"/>
                <w:szCs w:val="18"/>
              </w:rPr>
              <w:t>3</w:t>
            </w:r>
          </w:p>
        </w:tc>
        <w:tc>
          <w:tcPr>
            <w:tcW w:w="735" w:type="dxa"/>
            <w:vAlign w:val="center"/>
          </w:tcPr>
          <w:p w14:paraId="1B3B645F" w14:textId="77777777" w:rsidR="00B67A27" w:rsidRPr="00F35131" w:rsidRDefault="00000000">
            <w:pPr>
              <w:jc w:val="right"/>
              <w:rPr>
                <w:i/>
                <w:color w:val="44546A"/>
                <w:sz w:val="18"/>
                <w:szCs w:val="18"/>
              </w:rPr>
            </w:pPr>
            <w:r w:rsidRPr="00F35131">
              <w:rPr>
                <w:i/>
                <w:color w:val="44546A"/>
                <w:sz w:val="18"/>
                <w:szCs w:val="18"/>
              </w:rPr>
              <w:t>1.26</w:t>
            </w:r>
          </w:p>
        </w:tc>
        <w:tc>
          <w:tcPr>
            <w:tcW w:w="747" w:type="dxa"/>
            <w:vAlign w:val="center"/>
          </w:tcPr>
          <w:p w14:paraId="5086622F" w14:textId="77777777" w:rsidR="00B67A27" w:rsidRPr="00F35131" w:rsidRDefault="00000000">
            <w:pPr>
              <w:jc w:val="right"/>
              <w:rPr>
                <w:i/>
                <w:color w:val="44546A"/>
                <w:sz w:val="18"/>
                <w:szCs w:val="18"/>
              </w:rPr>
            </w:pPr>
            <w:r w:rsidRPr="00F35131">
              <w:rPr>
                <w:i/>
                <w:color w:val="44546A"/>
                <w:sz w:val="18"/>
                <w:szCs w:val="18"/>
              </w:rPr>
              <w:t>1.85</w:t>
            </w:r>
          </w:p>
        </w:tc>
        <w:tc>
          <w:tcPr>
            <w:tcW w:w="1052" w:type="dxa"/>
            <w:vAlign w:val="center"/>
          </w:tcPr>
          <w:p w14:paraId="4E717E77" w14:textId="77777777" w:rsidR="00B67A27" w:rsidRPr="00F35131" w:rsidRDefault="00000000">
            <w:pPr>
              <w:jc w:val="right"/>
              <w:rPr>
                <w:i/>
                <w:color w:val="44546A"/>
                <w:sz w:val="18"/>
                <w:szCs w:val="18"/>
              </w:rPr>
            </w:pPr>
            <w:r w:rsidRPr="00F35131">
              <w:rPr>
                <w:i/>
                <w:color w:val="44546A"/>
                <w:sz w:val="18"/>
                <w:szCs w:val="18"/>
              </w:rPr>
              <w:t>2.75</w:t>
            </w:r>
          </w:p>
        </w:tc>
      </w:tr>
      <w:tr w:rsidR="00B67A27" w14:paraId="02AF764E" w14:textId="77777777">
        <w:trPr>
          <w:trHeight w:val="316"/>
        </w:trPr>
        <w:tc>
          <w:tcPr>
            <w:tcW w:w="1286" w:type="dxa"/>
            <w:vAlign w:val="center"/>
          </w:tcPr>
          <w:p w14:paraId="64937941" w14:textId="77777777" w:rsidR="00B67A27" w:rsidRPr="00F35131" w:rsidRDefault="00000000">
            <w:pPr>
              <w:ind w:left="120"/>
              <w:rPr>
                <w:i/>
                <w:color w:val="44546A"/>
                <w:sz w:val="18"/>
                <w:szCs w:val="18"/>
              </w:rPr>
            </w:pPr>
            <w:r w:rsidRPr="00F35131">
              <w:rPr>
                <w:i/>
                <w:color w:val="44546A"/>
                <w:sz w:val="18"/>
                <w:szCs w:val="18"/>
              </w:rPr>
              <w:t>L4</w:t>
            </w:r>
          </w:p>
        </w:tc>
        <w:tc>
          <w:tcPr>
            <w:tcW w:w="741" w:type="dxa"/>
            <w:vAlign w:val="center"/>
          </w:tcPr>
          <w:p w14:paraId="089FA508" w14:textId="77777777" w:rsidR="00B67A27" w:rsidRPr="00F35131" w:rsidRDefault="00000000">
            <w:pPr>
              <w:jc w:val="right"/>
              <w:rPr>
                <w:i/>
                <w:color w:val="44546A"/>
                <w:sz w:val="18"/>
                <w:szCs w:val="18"/>
              </w:rPr>
            </w:pPr>
            <w:r w:rsidRPr="00F35131">
              <w:rPr>
                <w:i/>
                <w:color w:val="44546A"/>
                <w:sz w:val="18"/>
                <w:szCs w:val="18"/>
              </w:rPr>
              <w:t>4.4</w:t>
            </w:r>
          </w:p>
        </w:tc>
        <w:tc>
          <w:tcPr>
            <w:tcW w:w="735" w:type="dxa"/>
            <w:vAlign w:val="center"/>
          </w:tcPr>
          <w:p w14:paraId="6F8AE564" w14:textId="77777777" w:rsidR="00B67A27" w:rsidRPr="00F35131" w:rsidRDefault="00000000">
            <w:pPr>
              <w:jc w:val="right"/>
              <w:rPr>
                <w:i/>
                <w:color w:val="44546A"/>
                <w:sz w:val="18"/>
                <w:szCs w:val="18"/>
              </w:rPr>
            </w:pPr>
            <w:r w:rsidRPr="00F35131">
              <w:rPr>
                <w:i/>
                <w:color w:val="44546A"/>
                <w:sz w:val="18"/>
                <w:szCs w:val="18"/>
              </w:rPr>
              <w:t>1.5</w:t>
            </w:r>
          </w:p>
        </w:tc>
        <w:tc>
          <w:tcPr>
            <w:tcW w:w="747" w:type="dxa"/>
            <w:vAlign w:val="center"/>
          </w:tcPr>
          <w:p w14:paraId="3E8F2417" w14:textId="77777777" w:rsidR="00B67A27" w:rsidRPr="00F35131" w:rsidRDefault="00000000">
            <w:pPr>
              <w:jc w:val="right"/>
              <w:rPr>
                <w:i/>
                <w:color w:val="44546A"/>
                <w:sz w:val="18"/>
                <w:szCs w:val="18"/>
              </w:rPr>
            </w:pPr>
            <w:r w:rsidRPr="00F35131">
              <w:rPr>
                <w:i/>
                <w:color w:val="44546A"/>
                <w:sz w:val="18"/>
                <w:szCs w:val="18"/>
              </w:rPr>
              <w:t>2.2</w:t>
            </w:r>
          </w:p>
        </w:tc>
        <w:tc>
          <w:tcPr>
            <w:tcW w:w="1052" w:type="dxa"/>
            <w:vAlign w:val="center"/>
          </w:tcPr>
          <w:p w14:paraId="14685C73" w14:textId="77777777" w:rsidR="00B67A27" w:rsidRPr="00F35131" w:rsidRDefault="00000000">
            <w:pPr>
              <w:jc w:val="right"/>
              <w:rPr>
                <w:i/>
                <w:color w:val="44546A"/>
                <w:sz w:val="18"/>
                <w:szCs w:val="18"/>
              </w:rPr>
            </w:pPr>
            <w:r w:rsidRPr="00F35131">
              <w:rPr>
                <w:i/>
                <w:color w:val="44546A"/>
                <w:sz w:val="18"/>
                <w:szCs w:val="18"/>
              </w:rPr>
              <w:t>2.4</w:t>
            </w:r>
          </w:p>
        </w:tc>
      </w:tr>
      <w:tr w:rsidR="00B67A27" w14:paraId="22A3E79B" w14:textId="77777777">
        <w:trPr>
          <w:trHeight w:val="316"/>
        </w:trPr>
        <w:tc>
          <w:tcPr>
            <w:tcW w:w="1286" w:type="dxa"/>
            <w:vAlign w:val="center"/>
          </w:tcPr>
          <w:p w14:paraId="205A4F9A" w14:textId="77777777" w:rsidR="00B67A27" w:rsidRPr="00F35131" w:rsidRDefault="00000000">
            <w:pPr>
              <w:ind w:left="120"/>
              <w:rPr>
                <w:i/>
                <w:color w:val="44546A"/>
                <w:sz w:val="18"/>
                <w:szCs w:val="18"/>
              </w:rPr>
            </w:pPr>
            <w:r w:rsidRPr="00F35131">
              <w:rPr>
                <w:i/>
                <w:color w:val="44546A"/>
                <w:sz w:val="18"/>
                <w:szCs w:val="18"/>
              </w:rPr>
              <w:t>L5</w:t>
            </w:r>
          </w:p>
        </w:tc>
        <w:tc>
          <w:tcPr>
            <w:tcW w:w="741" w:type="dxa"/>
            <w:vAlign w:val="center"/>
          </w:tcPr>
          <w:p w14:paraId="43AC8271" w14:textId="77777777" w:rsidR="00B67A27" w:rsidRPr="00F35131" w:rsidRDefault="00000000">
            <w:pPr>
              <w:jc w:val="right"/>
              <w:rPr>
                <w:i/>
                <w:color w:val="44546A"/>
                <w:sz w:val="18"/>
                <w:szCs w:val="18"/>
              </w:rPr>
            </w:pPr>
            <w:r w:rsidRPr="00F35131">
              <w:rPr>
                <w:i/>
                <w:color w:val="44546A"/>
                <w:sz w:val="18"/>
                <w:szCs w:val="18"/>
              </w:rPr>
              <w:t>4.25</w:t>
            </w:r>
          </w:p>
        </w:tc>
        <w:tc>
          <w:tcPr>
            <w:tcW w:w="735" w:type="dxa"/>
            <w:vAlign w:val="center"/>
          </w:tcPr>
          <w:p w14:paraId="4C14FC12" w14:textId="77777777" w:rsidR="00B67A27" w:rsidRPr="00F35131" w:rsidRDefault="00000000">
            <w:pPr>
              <w:jc w:val="right"/>
              <w:rPr>
                <w:i/>
                <w:color w:val="44546A"/>
                <w:sz w:val="18"/>
                <w:szCs w:val="18"/>
              </w:rPr>
            </w:pPr>
            <w:r w:rsidRPr="00F35131">
              <w:rPr>
                <w:i/>
                <w:color w:val="44546A"/>
                <w:sz w:val="18"/>
                <w:szCs w:val="18"/>
              </w:rPr>
              <w:t>1.85</w:t>
            </w:r>
          </w:p>
        </w:tc>
        <w:tc>
          <w:tcPr>
            <w:tcW w:w="747" w:type="dxa"/>
            <w:vAlign w:val="center"/>
          </w:tcPr>
          <w:p w14:paraId="5C172244" w14:textId="77777777" w:rsidR="00B67A27" w:rsidRPr="00F35131" w:rsidRDefault="00000000">
            <w:pPr>
              <w:jc w:val="right"/>
              <w:rPr>
                <w:i/>
                <w:color w:val="44546A"/>
                <w:sz w:val="18"/>
                <w:szCs w:val="18"/>
              </w:rPr>
            </w:pPr>
            <w:r w:rsidRPr="00F35131">
              <w:rPr>
                <w:i/>
                <w:color w:val="44546A"/>
                <w:sz w:val="18"/>
                <w:szCs w:val="18"/>
              </w:rPr>
              <w:t>1.9</w:t>
            </w:r>
          </w:p>
        </w:tc>
        <w:tc>
          <w:tcPr>
            <w:tcW w:w="1052" w:type="dxa"/>
            <w:vAlign w:val="center"/>
          </w:tcPr>
          <w:p w14:paraId="7E8A81D6" w14:textId="77777777" w:rsidR="00B67A27" w:rsidRPr="00F35131" w:rsidRDefault="00000000">
            <w:pPr>
              <w:jc w:val="right"/>
              <w:rPr>
                <w:i/>
                <w:color w:val="44546A"/>
                <w:sz w:val="18"/>
                <w:szCs w:val="18"/>
              </w:rPr>
            </w:pPr>
            <w:r w:rsidRPr="00F35131">
              <w:rPr>
                <w:i/>
                <w:color w:val="44546A"/>
                <w:sz w:val="18"/>
                <w:szCs w:val="18"/>
              </w:rPr>
              <w:t>2.55</w:t>
            </w:r>
          </w:p>
        </w:tc>
      </w:tr>
      <w:tr w:rsidR="00B67A27" w14:paraId="6628B1A5" w14:textId="77777777">
        <w:trPr>
          <w:trHeight w:val="335"/>
        </w:trPr>
        <w:tc>
          <w:tcPr>
            <w:tcW w:w="1286" w:type="dxa"/>
            <w:vAlign w:val="center"/>
          </w:tcPr>
          <w:p w14:paraId="04F8D857" w14:textId="77777777" w:rsidR="00B67A27" w:rsidRPr="00F35131" w:rsidRDefault="00000000">
            <w:pPr>
              <w:ind w:left="120"/>
              <w:rPr>
                <w:i/>
                <w:color w:val="44546A"/>
                <w:sz w:val="18"/>
                <w:szCs w:val="18"/>
              </w:rPr>
            </w:pPr>
            <w:r w:rsidRPr="00F35131">
              <w:rPr>
                <w:i/>
                <w:color w:val="44546A"/>
                <w:sz w:val="18"/>
                <w:szCs w:val="18"/>
              </w:rPr>
              <w:t>L6</w:t>
            </w:r>
          </w:p>
        </w:tc>
        <w:tc>
          <w:tcPr>
            <w:tcW w:w="741" w:type="dxa"/>
            <w:vAlign w:val="center"/>
          </w:tcPr>
          <w:p w14:paraId="59902977" w14:textId="77777777" w:rsidR="00B67A27" w:rsidRPr="00F35131" w:rsidRDefault="00000000">
            <w:pPr>
              <w:jc w:val="right"/>
              <w:rPr>
                <w:i/>
                <w:color w:val="44546A"/>
                <w:sz w:val="18"/>
                <w:szCs w:val="18"/>
              </w:rPr>
            </w:pPr>
            <w:r w:rsidRPr="00F35131">
              <w:rPr>
                <w:i/>
                <w:color w:val="44546A"/>
                <w:sz w:val="18"/>
                <w:szCs w:val="18"/>
              </w:rPr>
              <w:t>3.3</w:t>
            </w:r>
          </w:p>
        </w:tc>
        <w:tc>
          <w:tcPr>
            <w:tcW w:w="735" w:type="dxa"/>
            <w:vAlign w:val="center"/>
          </w:tcPr>
          <w:p w14:paraId="0A93AC5A" w14:textId="77777777" w:rsidR="00B67A27" w:rsidRPr="00F35131" w:rsidRDefault="00000000">
            <w:pPr>
              <w:jc w:val="right"/>
              <w:rPr>
                <w:i/>
                <w:color w:val="44546A"/>
                <w:sz w:val="18"/>
                <w:szCs w:val="18"/>
              </w:rPr>
            </w:pPr>
            <w:r w:rsidRPr="00F35131">
              <w:rPr>
                <w:i/>
                <w:color w:val="44546A"/>
                <w:sz w:val="18"/>
                <w:szCs w:val="18"/>
              </w:rPr>
              <w:t>1.65</w:t>
            </w:r>
          </w:p>
        </w:tc>
        <w:tc>
          <w:tcPr>
            <w:tcW w:w="747" w:type="dxa"/>
            <w:vAlign w:val="center"/>
          </w:tcPr>
          <w:p w14:paraId="5E479E4F" w14:textId="77777777" w:rsidR="00B67A27" w:rsidRPr="00F35131" w:rsidRDefault="00000000">
            <w:pPr>
              <w:jc w:val="right"/>
              <w:rPr>
                <w:i/>
                <w:color w:val="44546A"/>
                <w:sz w:val="18"/>
                <w:szCs w:val="18"/>
              </w:rPr>
            </w:pPr>
            <w:r w:rsidRPr="00F35131">
              <w:rPr>
                <w:i/>
                <w:color w:val="44546A"/>
                <w:sz w:val="18"/>
                <w:szCs w:val="18"/>
              </w:rPr>
              <w:t>2.1</w:t>
            </w:r>
          </w:p>
        </w:tc>
        <w:tc>
          <w:tcPr>
            <w:tcW w:w="1052" w:type="dxa"/>
            <w:vAlign w:val="center"/>
          </w:tcPr>
          <w:p w14:paraId="7C911D94" w14:textId="77777777" w:rsidR="00B67A27" w:rsidRPr="00F35131" w:rsidRDefault="00000000">
            <w:pPr>
              <w:jc w:val="right"/>
              <w:rPr>
                <w:i/>
                <w:color w:val="44546A"/>
                <w:sz w:val="18"/>
                <w:szCs w:val="18"/>
              </w:rPr>
            </w:pPr>
            <w:r w:rsidRPr="00F35131">
              <w:rPr>
                <w:i/>
                <w:color w:val="44546A"/>
                <w:sz w:val="18"/>
                <w:szCs w:val="18"/>
              </w:rPr>
              <w:t>2.85</w:t>
            </w:r>
          </w:p>
        </w:tc>
      </w:tr>
    </w:tbl>
    <w:p w14:paraId="423402F3" w14:textId="77777777" w:rsidR="00B67A27" w:rsidRPr="00F35131" w:rsidRDefault="00B67A27">
      <w:pPr>
        <w:spacing w:after="160" w:line="259" w:lineRule="auto"/>
        <w:rPr>
          <w:i/>
          <w:color w:val="44546A"/>
          <w:sz w:val="18"/>
          <w:szCs w:val="18"/>
        </w:rPr>
      </w:pPr>
    </w:p>
    <w:p w14:paraId="6061EF5B" w14:textId="77777777" w:rsidR="00B67A27" w:rsidRPr="00F35131" w:rsidRDefault="00B67A27">
      <w:pPr>
        <w:spacing w:after="160" w:line="259" w:lineRule="auto"/>
        <w:rPr>
          <w:i/>
          <w:color w:val="44546A"/>
          <w:sz w:val="18"/>
          <w:szCs w:val="18"/>
        </w:rPr>
      </w:pPr>
    </w:p>
    <w:p w14:paraId="2828500D" w14:textId="3A75672D" w:rsidR="00B67A27" w:rsidRPr="00F35131" w:rsidRDefault="00000000">
      <w:pPr>
        <w:spacing w:before="36" w:line="288" w:lineRule="auto"/>
        <w:rPr>
          <w:i/>
          <w:color w:val="44546A"/>
          <w:sz w:val="18"/>
          <w:szCs w:val="18"/>
        </w:rPr>
      </w:pPr>
      <w:r w:rsidRPr="00F35131">
        <w:rPr>
          <w:i/>
          <w:color w:val="44546A"/>
          <w:sz w:val="18"/>
          <w:szCs w:val="18"/>
        </w:rPr>
        <w:t>Table 7: Resting membrane potential for each group of cells</w:t>
      </w:r>
      <w:r w:rsidR="00C64ABA">
        <w:rPr>
          <w:i/>
          <w:color w:val="44546A"/>
          <w:sz w:val="18"/>
          <w:szCs w:val="18"/>
          <w:vertAlign w:val="superscript"/>
        </w:rPr>
        <w:t>23</w:t>
      </w:r>
      <w:r w:rsidRPr="00F35131">
        <w:rPr>
          <w:i/>
          <w:color w:val="44546A"/>
          <w:sz w:val="18"/>
          <w:szCs w:val="18"/>
        </w:rPr>
        <w:t>.</w:t>
      </w:r>
    </w:p>
    <w:tbl>
      <w:tblPr>
        <w:tblStyle w:val="a6"/>
        <w:tblW w:w="5155" w:type="dxa"/>
        <w:tblLayout w:type="fixed"/>
        <w:tblLook w:val="0000" w:firstRow="0" w:lastRow="0" w:firstColumn="0" w:lastColumn="0" w:noHBand="0" w:noVBand="0"/>
      </w:tblPr>
      <w:tblGrid>
        <w:gridCol w:w="1383"/>
        <w:gridCol w:w="896"/>
        <w:gridCol w:w="890"/>
        <w:gridCol w:w="890"/>
        <w:gridCol w:w="1096"/>
      </w:tblGrid>
      <w:tr w:rsidR="00B67A27" w14:paraId="19553605" w14:textId="77777777">
        <w:trPr>
          <w:trHeight w:val="416"/>
        </w:trPr>
        <w:tc>
          <w:tcPr>
            <w:tcW w:w="1383" w:type="dxa"/>
            <w:vAlign w:val="center"/>
          </w:tcPr>
          <w:p w14:paraId="2D93BBF8" w14:textId="77777777" w:rsidR="00B67A27" w:rsidRPr="00F35131" w:rsidRDefault="00000000">
            <w:pPr>
              <w:ind w:left="120"/>
              <w:rPr>
                <w:i/>
                <w:color w:val="44546A"/>
                <w:sz w:val="18"/>
                <w:szCs w:val="18"/>
              </w:rPr>
            </w:pPr>
            <w:proofErr w:type="spellStart"/>
            <w:r w:rsidRPr="00F35131">
              <w:rPr>
                <w:i/>
                <w:color w:val="44546A"/>
                <w:sz w:val="18"/>
                <w:szCs w:val="18"/>
              </w:rPr>
              <w:t>Vrest</w:t>
            </w:r>
            <w:proofErr w:type="spellEnd"/>
            <w:r w:rsidRPr="00F35131">
              <w:rPr>
                <w:i/>
                <w:color w:val="44546A"/>
                <w:sz w:val="18"/>
                <w:szCs w:val="18"/>
              </w:rPr>
              <w:t xml:space="preserve"> (mV)</w:t>
            </w:r>
          </w:p>
        </w:tc>
        <w:tc>
          <w:tcPr>
            <w:tcW w:w="896" w:type="dxa"/>
            <w:vAlign w:val="center"/>
          </w:tcPr>
          <w:p w14:paraId="179EEA3E" w14:textId="77777777" w:rsidR="00B67A27" w:rsidRPr="00F35131" w:rsidRDefault="00000000">
            <w:pPr>
              <w:jc w:val="right"/>
              <w:rPr>
                <w:i/>
                <w:color w:val="44546A"/>
                <w:sz w:val="18"/>
                <w:szCs w:val="18"/>
              </w:rPr>
            </w:pPr>
            <w:r w:rsidRPr="00F35131">
              <w:rPr>
                <w:i/>
                <w:color w:val="44546A"/>
                <w:sz w:val="18"/>
                <w:szCs w:val="18"/>
              </w:rPr>
              <w:t>E</w:t>
            </w:r>
          </w:p>
        </w:tc>
        <w:tc>
          <w:tcPr>
            <w:tcW w:w="890" w:type="dxa"/>
            <w:vAlign w:val="center"/>
          </w:tcPr>
          <w:p w14:paraId="468D1B7F" w14:textId="77777777" w:rsidR="00B67A27" w:rsidRPr="00F35131" w:rsidRDefault="00000000">
            <w:pPr>
              <w:jc w:val="right"/>
              <w:rPr>
                <w:i/>
                <w:color w:val="44546A"/>
                <w:sz w:val="18"/>
                <w:szCs w:val="18"/>
              </w:rPr>
            </w:pPr>
            <w:r w:rsidRPr="00F35131">
              <w:rPr>
                <w:i/>
                <w:color w:val="44546A"/>
                <w:sz w:val="18"/>
                <w:szCs w:val="18"/>
              </w:rPr>
              <w:t>PV</w:t>
            </w:r>
          </w:p>
        </w:tc>
        <w:tc>
          <w:tcPr>
            <w:tcW w:w="890" w:type="dxa"/>
            <w:vAlign w:val="center"/>
          </w:tcPr>
          <w:p w14:paraId="2E64C236" w14:textId="77777777" w:rsidR="00B67A27" w:rsidRPr="00F35131" w:rsidRDefault="00000000">
            <w:pPr>
              <w:jc w:val="right"/>
              <w:rPr>
                <w:i/>
                <w:color w:val="44546A"/>
                <w:sz w:val="18"/>
                <w:szCs w:val="18"/>
              </w:rPr>
            </w:pPr>
            <w:r w:rsidRPr="00F35131">
              <w:rPr>
                <w:i/>
                <w:color w:val="44546A"/>
                <w:sz w:val="18"/>
                <w:szCs w:val="18"/>
              </w:rPr>
              <w:t>SST</w:t>
            </w:r>
          </w:p>
        </w:tc>
        <w:tc>
          <w:tcPr>
            <w:tcW w:w="1096" w:type="dxa"/>
            <w:vAlign w:val="center"/>
          </w:tcPr>
          <w:p w14:paraId="6A7B5ABF" w14:textId="77777777" w:rsidR="00B67A27" w:rsidRPr="00F35131" w:rsidRDefault="00000000">
            <w:pPr>
              <w:jc w:val="right"/>
              <w:rPr>
                <w:i/>
                <w:color w:val="44546A"/>
                <w:sz w:val="18"/>
                <w:szCs w:val="18"/>
              </w:rPr>
            </w:pPr>
            <w:r w:rsidRPr="00F35131">
              <w:rPr>
                <w:i/>
                <w:color w:val="44546A"/>
                <w:sz w:val="18"/>
                <w:szCs w:val="18"/>
              </w:rPr>
              <w:t>VIP</w:t>
            </w:r>
          </w:p>
        </w:tc>
      </w:tr>
      <w:tr w:rsidR="00B67A27" w14:paraId="445DC75B" w14:textId="77777777">
        <w:trPr>
          <w:trHeight w:val="295"/>
        </w:trPr>
        <w:tc>
          <w:tcPr>
            <w:tcW w:w="1383" w:type="dxa"/>
            <w:vAlign w:val="center"/>
          </w:tcPr>
          <w:p w14:paraId="75060F1E" w14:textId="061C38CE"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896" w:type="dxa"/>
          </w:tcPr>
          <w:p w14:paraId="047EDFAC" w14:textId="77777777" w:rsidR="00B67A27" w:rsidRPr="00F35131" w:rsidRDefault="00B67A27">
            <w:pPr>
              <w:jc w:val="right"/>
              <w:rPr>
                <w:i/>
                <w:color w:val="44546A"/>
                <w:sz w:val="18"/>
                <w:szCs w:val="18"/>
              </w:rPr>
            </w:pPr>
          </w:p>
        </w:tc>
        <w:tc>
          <w:tcPr>
            <w:tcW w:w="890" w:type="dxa"/>
          </w:tcPr>
          <w:p w14:paraId="12578102" w14:textId="77777777" w:rsidR="00B67A27" w:rsidRPr="00F35131" w:rsidRDefault="00B67A27">
            <w:pPr>
              <w:jc w:val="right"/>
              <w:rPr>
                <w:i/>
                <w:color w:val="44546A"/>
                <w:sz w:val="18"/>
                <w:szCs w:val="18"/>
              </w:rPr>
            </w:pPr>
          </w:p>
        </w:tc>
        <w:tc>
          <w:tcPr>
            <w:tcW w:w="890" w:type="dxa"/>
          </w:tcPr>
          <w:p w14:paraId="41FCF40E" w14:textId="77777777" w:rsidR="00B67A27" w:rsidRPr="00F35131" w:rsidRDefault="00B67A27">
            <w:pPr>
              <w:jc w:val="right"/>
              <w:rPr>
                <w:i/>
                <w:color w:val="44546A"/>
                <w:sz w:val="18"/>
                <w:szCs w:val="18"/>
              </w:rPr>
            </w:pPr>
          </w:p>
        </w:tc>
        <w:tc>
          <w:tcPr>
            <w:tcW w:w="1096" w:type="dxa"/>
            <w:vAlign w:val="center"/>
          </w:tcPr>
          <w:p w14:paraId="202B9E1F" w14:textId="77777777" w:rsidR="00B67A27" w:rsidRPr="00F35131" w:rsidRDefault="00000000">
            <w:pPr>
              <w:jc w:val="right"/>
              <w:rPr>
                <w:i/>
                <w:color w:val="44546A"/>
                <w:sz w:val="18"/>
                <w:szCs w:val="18"/>
              </w:rPr>
            </w:pPr>
            <w:r w:rsidRPr="00F35131">
              <w:rPr>
                <w:i/>
                <w:color w:val="44546A"/>
                <w:sz w:val="18"/>
                <w:szCs w:val="18"/>
              </w:rPr>
              <w:t>-65.5</w:t>
            </w:r>
          </w:p>
        </w:tc>
      </w:tr>
      <w:tr w:rsidR="00B67A27" w14:paraId="02778A78" w14:textId="77777777">
        <w:trPr>
          <w:trHeight w:val="308"/>
        </w:trPr>
        <w:tc>
          <w:tcPr>
            <w:tcW w:w="1383" w:type="dxa"/>
            <w:vAlign w:val="center"/>
          </w:tcPr>
          <w:p w14:paraId="5CB5BB75" w14:textId="77777777" w:rsidR="00B67A27" w:rsidRPr="00F35131" w:rsidRDefault="00000000">
            <w:pPr>
              <w:ind w:left="120"/>
              <w:rPr>
                <w:i/>
                <w:color w:val="44546A"/>
                <w:sz w:val="18"/>
                <w:szCs w:val="18"/>
              </w:rPr>
            </w:pPr>
            <w:r w:rsidRPr="00F35131">
              <w:rPr>
                <w:i/>
                <w:color w:val="44546A"/>
                <w:sz w:val="18"/>
                <w:szCs w:val="18"/>
              </w:rPr>
              <w:t>L2/3</w:t>
            </w:r>
          </w:p>
        </w:tc>
        <w:tc>
          <w:tcPr>
            <w:tcW w:w="896" w:type="dxa"/>
            <w:vAlign w:val="center"/>
          </w:tcPr>
          <w:p w14:paraId="42E569B2" w14:textId="77777777" w:rsidR="00B67A27" w:rsidRPr="00F35131" w:rsidRDefault="00000000">
            <w:pPr>
              <w:jc w:val="right"/>
              <w:rPr>
                <w:i/>
                <w:color w:val="44546A"/>
                <w:sz w:val="18"/>
                <w:szCs w:val="18"/>
              </w:rPr>
            </w:pPr>
            <w:r w:rsidRPr="00F35131">
              <w:rPr>
                <w:i/>
                <w:color w:val="44546A"/>
                <w:sz w:val="18"/>
                <w:szCs w:val="18"/>
              </w:rPr>
              <w:t>-80.97</w:t>
            </w:r>
          </w:p>
        </w:tc>
        <w:tc>
          <w:tcPr>
            <w:tcW w:w="890" w:type="dxa"/>
            <w:vAlign w:val="center"/>
          </w:tcPr>
          <w:p w14:paraId="7614A49B" w14:textId="77777777" w:rsidR="00B67A27" w:rsidRPr="00F35131" w:rsidRDefault="00000000">
            <w:pPr>
              <w:jc w:val="right"/>
              <w:rPr>
                <w:i/>
                <w:color w:val="44546A"/>
                <w:sz w:val="18"/>
                <w:szCs w:val="18"/>
              </w:rPr>
            </w:pPr>
            <w:r w:rsidRPr="00F35131">
              <w:rPr>
                <w:i/>
                <w:color w:val="44546A"/>
                <w:sz w:val="18"/>
                <w:szCs w:val="18"/>
              </w:rPr>
              <w:t>-82.35</w:t>
            </w:r>
          </w:p>
        </w:tc>
        <w:tc>
          <w:tcPr>
            <w:tcW w:w="890" w:type="dxa"/>
            <w:vAlign w:val="center"/>
          </w:tcPr>
          <w:p w14:paraId="10FBD170" w14:textId="77777777" w:rsidR="00B67A27" w:rsidRPr="00F35131" w:rsidRDefault="00000000">
            <w:pPr>
              <w:jc w:val="right"/>
              <w:rPr>
                <w:i/>
                <w:color w:val="44546A"/>
                <w:sz w:val="18"/>
                <w:szCs w:val="18"/>
              </w:rPr>
            </w:pPr>
            <w:r w:rsidRPr="00F35131">
              <w:rPr>
                <w:i/>
                <w:color w:val="44546A"/>
                <w:sz w:val="18"/>
                <w:szCs w:val="18"/>
              </w:rPr>
              <w:t>-69.16</w:t>
            </w:r>
          </w:p>
        </w:tc>
        <w:tc>
          <w:tcPr>
            <w:tcW w:w="1096" w:type="dxa"/>
            <w:vAlign w:val="center"/>
          </w:tcPr>
          <w:p w14:paraId="279E6438" w14:textId="77777777" w:rsidR="00B67A27" w:rsidRPr="00F35131" w:rsidRDefault="00000000">
            <w:pPr>
              <w:jc w:val="right"/>
              <w:rPr>
                <w:i/>
                <w:color w:val="44546A"/>
                <w:sz w:val="18"/>
                <w:szCs w:val="18"/>
              </w:rPr>
            </w:pPr>
            <w:r w:rsidRPr="00F35131">
              <w:rPr>
                <w:i/>
                <w:color w:val="44546A"/>
                <w:sz w:val="18"/>
                <w:szCs w:val="18"/>
              </w:rPr>
              <w:t>-67.94</w:t>
            </w:r>
          </w:p>
        </w:tc>
      </w:tr>
      <w:tr w:rsidR="00B67A27" w14:paraId="65DC5D2C" w14:textId="77777777">
        <w:trPr>
          <w:trHeight w:val="321"/>
        </w:trPr>
        <w:tc>
          <w:tcPr>
            <w:tcW w:w="1383" w:type="dxa"/>
            <w:vAlign w:val="center"/>
          </w:tcPr>
          <w:p w14:paraId="3F07D411" w14:textId="77777777" w:rsidR="00B67A27" w:rsidRPr="00F35131" w:rsidRDefault="00000000">
            <w:pPr>
              <w:ind w:left="120"/>
              <w:rPr>
                <w:i/>
                <w:color w:val="44546A"/>
                <w:sz w:val="18"/>
                <w:szCs w:val="18"/>
              </w:rPr>
            </w:pPr>
            <w:r w:rsidRPr="00F35131">
              <w:rPr>
                <w:i/>
                <w:color w:val="44546A"/>
                <w:sz w:val="18"/>
                <w:szCs w:val="18"/>
              </w:rPr>
              <w:t>L4</w:t>
            </w:r>
          </w:p>
        </w:tc>
        <w:tc>
          <w:tcPr>
            <w:tcW w:w="896" w:type="dxa"/>
            <w:vAlign w:val="center"/>
          </w:tcPr>
          <w:p w14:paraId="2A5F6C0B" w14:textId="77777777" w:rsidR="00B67A27" w:rsidRPr="00F35131" w:rsidRDefault="00000000">
            <w:pPr>
              <w:jc w:val="right"/>
              <w:rPr>
                <w:i/>
                <w:color w:val="44546A"/>
                <w:sz w:val="18"/>
                <w:szCs w:val="18"/>
              </w:rPr>
            </w:pPr>
            <w:r w:rsidRPr="00F35131">
              <w:rPr>
                <w:i/>
                <w:color w:val="44546A"/>
                <w:sz w:val="18"/>
                <w:szCs w:val="18"/>
              </w:rPr>
              <w:t>-72.53</w:t>
            </w:r>
          </w:p>
        </w:tc>
        <w:tc>
          <w:tcPr>
            <w:tcW w:w="890" w:type="dxa"/>
            <w:vAlign w:val="center"/>
          </w:tcPr>
          <w:p w14:paraId="29C0A0A3" w14:textId="77777777" w:rsidR="00B67A27" w:rsidRPr="00F35131" w:rsidRDefault="00000000">
            <w:pPr>
              <w:jc w:val="right"/>
              <w:rPr>
                <w:i/>
                <w:color w:val="44546A"/>
                <w:sz w:val="18"/>
                <w:szCs w:val="18"/>
              </w:rPr>
            </w:pPr>
            <w:r w:rsidRPr="00F35131">
              <w:rPr>
                <w:i/>
                <w:color w:val="44546A"/>
                <w:sz w:val="18"/>
                <w:szCs w:val="18"/>
              </w:rPr>
              <w:t>-70.45</w:t>
            </w:r>
          </w:p>
        </w:tc>
        <w:tc>
          <w:tcPr>
            <w:tcW w:w="890" w:type="dxa"/>
            <w:vAlign w:val="center"/>
          </w:tcPr>
          <w:p w14:paraId="5DDF615C" w14:textId="77777777" w:rsidR="00B67A27" w:rsidRPr="00F35131" w:rsidRDefault="00000000">
            <w:pPr>
              <w:jc w:val="right"/>
              <w:rPr>
                <w:i/>
                <w:color w:val="44546A"/>
                <w:sz w:val="18"/>
                <w:szCs w:val="18"/>
              </w:rPr>
            </w:pPr>
            <w:r w:rsidRPr="00F35131">
              <w:rPr>
                <w:i/>
                <w:color w:val="44546A"/>
                <w:sz w:val="18"/>
                <w:szCs w:val="18"/>
              </w:rPr>
              <w:t>-74.2</w:t>
            </w:r>
          </w:p>
        </w:tc>
        <w:tc>
          <w:tcPr>
            <w:tcW w:w="1096" w:type="dxa"/>
            <w:vAlign w:val="center"/>
          </w:tcPr>
          <w:p w14:paraId="5DA6DF96" w14:textId="77777777" w:rsidR="00B67A27" w:rsidRPr="00F35131" w:rsidRDefault="00000000">
            <w:pPr>
              <w:jc w:val="right"/>
              <w:rPr>
                <w:i/>
                <w:color w:val="44546A"/>
                <w:sz w:val="18"/>
                <w:szCs w:val="18"/>
              </w:rPr>
            </w:pPr>
            <w:r w:rsidRPr="00F35131">
              <w:rPr>
                <w:i/>
                <w:color w:val="44546A"/>
                <w:sz w:val="18"/>
                <w:szCs w:val="18"/>
              </w:rPr>
              <w:t>-63.14</w:t>
            </w:r>
          </w:p>
        </w:tc>
      </w:tr>
      <w:tr w:rsidR="00B67A27" w14:paraId="40CB0B78" w14:textId="77777777">
        <w:trPr>
          <w:trHeight w:val="321"/>
        </w:trPr>
        <w:tc>
          <w:tcPr>
            <w:tcW w:w="1383" w:type="dxa"/>
            <w:vAlign w:val="center"/>
          </w:tcPr>
          <w:p w14:paraId="51EF5F76" w14:textId="77777777" w:rsidR="00B67A27" w:rsidRPr="00F35131" w:rsidRDefault="00000000">
            <w:pPr>
              <w:ind w:left="120"/>
              <w:rPr>
                <w:i/>
                <w:color w:val="44546A"/>
                <w:sz w:val="18"/>
                <w:szCs w:val="18"/>
              </w:rPr>
            </w:pPr>
            <w:r w:rsidRPr="00F35131">
              <w:rPr>
                <w:i/>
                <w:color w:val="44546A"/>
                <w:sz w:val="18"/>
                <w:szCs w:val="18"/>
              </w:rPr>
              <w:t>L5</w:t>
            </w:r>
          </w:p>
        </w:tc>
        <w:tc>
          <w:tcPr>
            <w:tcW w:w="896" w:type="dxa"/>
            <w:vAlign w:val="center"/>
          </w:tcPr>
          <w:p w14:paraId="672E2315" w14:textId="77777777" w:rsidR="00B67A27" w:rsidRPr="00F35131" w:rsidRDefault="00000000">
            <w:pPr>
              <w:jc w:val="right"/>
              <w:rPr>
                <w:i/>
                <w:color w:val="44546A"/>
                <w:sz w:val="18"/>
                <w:szCs w:val="18"/>
              </w:rPr>
            </w:pPr>
            <w:r w:rsidRPr="00F35131">
              <w:rPr>
                <w:i/>
                <w:color w:val="44546A"/>
                <w:sz w:val="18"/>
                <w:szCs w:val="18"/>
              </w:rPr>
              <w:t>-68.28</w:t>
            </w:r>
          </w:p>
        </w:tc>
        <w:tc>
          <w:tcPr>
            <w:tcW w:w="890" w:type="dxa"/>
            <w:vAlign w:val="center"/>
          </w:tcPr>
          <w:p w14:paraId="7004C813" w14:textId="77777777" w:rsidR="00B67A27" w:rsidRPr="00F35131" w:rsidRDefault="00000000">
            <w:pPr>
              <w:jc w:val="right"/>
              <w:rPr>
                <w:i/>
                <w:color w:val="44546A"/>
                <w:sz w:val="18"/>
                <w:szCs w:val="18"/>
              </w:rPr>
            </w:pPr>
            <w:r w:rsidRPr="00F35131">
              <w:rPr>
                <w:i/>
                <w:color w:val="44546A"/>
                <w:sz w:val="18"/>
                <w:szCs w:val="18"/>
              </w:rPr>
              <w:t>-77.5</w:t>
            </w:r>
          </w:p>
        </w:tc>
        <w:tc>
          <w:tcPr>
            <w:tcW w:w="890" w:type="dxa"/>
            <w:vAlign w:val="center"/>
          </w:tcPr>
          <w:p w14:paraId="027C6CE1" w14:textId="77777777" w:rsidR="00B67A27" w:rsidRPr="00F35131" w:rsidRDefault="00000000">
            <w:pPr>
              <w:jc w:val="right"/>
              <w:rPr>
                <w:i/>
                <w:color w:val="44546A"/>
                <w:sz w:val="18"/>
                <w:szCs w:val="18"/>
              </w:rPr>
            </w:pPr>
            <w:r w:rsidRPr="00F35131">
              <w:rPr>
                <w:i/>
                <w:color w:val="44546A"/>
                <w:sz w:val="18"/>
                <w:szCs w:val="18"/>
              </w:rPr>
              <w:t>-70.01</w:t>
            </w:r>
          </w:p>
        </w:tc>
        <w:tc>
          <w:tcPr>
            <w:tcW w:w="1096" w:type="dxa"/>
            <w:vAlign w:val="center"/>
          </w:tcPr>
          <w:p w14:paraId="7A699D78" w14:textId="77777777" w:rsidR="00B67A27" w:rsidRPr="00F35131" w:rsidRDefault="00000000">
            <w:pPr>
              <w:jc w:val="right"/>
              <w:rPr>
                <w:i/>
                <w:color w:val="44546A"/>
                <w:sz w:val="18"/>
                <w:szCs w:val="18"/>
              </w:rPr>
            </w:pPr>
            <w:r w:rsidRPr="00F35131">
              <w:rPr>
                <w:i/>
                <w:color w:val="44546A"/>
                <w:sz w:val="18"/>
                <w:szCs w:val="18"/>
              </w:rPr>
              <w:t>-72.00</w:t>
            </w:r>
          </w:p>
        </w:tc>
      </w:tr>
      <w:tr w:rsidR="00B67A27" w14:paraId="596D7F95" w14:textId="77777777">
        <w:trPr>
          <w:trHeight w:val="345"/>
        </w:trPr>
        <w:tc>
          <w:tcPr>
            <w:tcW w:w="1383" w:type="dxa"/>
            <w:vAlign w:val="center"/>
          </w:tcPr>
          <w:p w14:paraId="4883C333" w14:textId="77777777" w:rsidR="00B67A27" w:rsidRPr="00F35131" w:rsidRDefault="00000000">
            <w:pPr>
              <w:ind w:left="120"/>
              <w:rPr>
                <w:i/>
                <w:color w:val="44546A"/>
                <w:sz w:val="18"/>
                <w:szCs w:val="18"/>
              </w:rPr>
            </w:pPr>
            <w:r w:rsidRPr="00F35131">
              <w:rPr>
                <w:i/>
                <w:color w:val="44546A"/>
                <w:sz w:val="18"/>
                <w:szCs w:val="18"/>
              </w:rPr>
              <w:t>L6</w:t>
            </w:r>
          </w:p>
        </w:tc>
        <w:tc>
          <w:tcPr>
            <w:tcW w:w="896" w:type="dxa"/>
            <w:vAlign w:val="center"/>
          </w:tcPr>
          <w:p w14:paraId="01E455BF" w14:textId="77777777" w:rsidR="00B67A27" w:rsidRPr="00F35131" w:rsidRDefault="00000000">
            <w:pPr>
              <w:jc w:val="right"/>
              <w:rPr>
                <w:i/>
                <w:color w:val="44546A"/>
                <w:sz w:val="18"/>
                <w:szCs w:val="18"/>
              </w:rPr>
            </w:pPr>
            <w:r w:rsidRPr="00F35131">
              <w:rPr>
                <w:i/>
                <w:color w:val="44546A"/>
                <w:sz w:val="18"/>
                <w:szCs w:val="18"/>
              </w:rPr>
              <w:t>-77.5</w:t>
            </w:r>
          </w:p>
        </w:tc>
        <w:tc>
          <w:tcPr>
            <w:tcW w:w="890" w:type="dxa"/>
            <w:vAlign w:val="center"/>
          </w:tcPr>
          <w:p w14:paraId="2FBA282D" w14:textId="77777777" w:rsidR="00B67A27" w:rsidRPr="00F35131" w:rsidRDefault="00000000">
            <w:pPr>
              <w:jc w:val="right"/>
              <w:rPr>
                <w:i/>
                <w:color w:val="44546A"/>
                <w:sz w:val="18"/>
                <w:szCs w:val="18"/>
              </w:rPr>
            </w:pPr>
            <w:r w:rsidRPr="00F35131">
              <w:rPr>
                <w:i/>
                <w:color w:val="44546A"/>
                <w:sz w:val="18"/>
                <w:szCs w:val="18"/>
              </w:rPr>
              <w:t>-76.42</w:t>
            </w:r>
          </w:p>
        </w:tc>
        <w:tc>
          <w:tcPr>
            <w:tcW w:w="890" w:type="dxa"/>
            <w:vAlign w:val="center"/>
          </w:tcPr>
          <w:p w14:paraId="13A40B23" w14:textId="77777777" w:rsidR="00B67A27" w:rsidRPr="00F35131" w:rsidRDefault="00000000">
            <w:pPr>
              <w:jc w:val="right"/>
              <w:rPr>
                <w:i/>
                <w:color w:val="44546A"/>
                <w:sz w:val="18"/>
                <w:szCs w:val="18"/>
              </w:rPr>
            </w:pPr>
            <w:r w:rsidRPr="00F35131">
              <w:rPr>
                <w:i/>
                <w:color w:val="44546A"/>
                <w:sz w:val="18"/>
                <w:szCs w:val="18"/>
              </w:rPr>
              <w:t>-62.99</w:t>
            </w:r>
          </w:p>
        </w:tc>
        <w:tc>
          <w:tcPr>
            <w:tcW w:w="1096" w:type="dxa"/>
            <w:vAlign w:val="center"/>
          </w:tcPr>
          <w:p w14:paraId="174BFE75" w14:textId="77777777" w:rsidR="00B67A27" w:rsidRPr="00F35131" w:rsidRDefault="00000000">
            <w:pPr>
              <w:jc w:val="right"/>
              <w:rPr>
                <w:i/>
                <w:color w:val="44546A"/>
                <w:sz w:val="18"/>
                <w:szCs w:val="18"/>
              </w:rPr>
            </w:pPr>
            <w:r w:rsidRPr="00F35131">
              <w:rPr>
                <w:i/>
                <w:color w:val="44546A"/>
                <w:sz w:val="18"/>
                <w:szCs w:val="18"/>
              </w:rPr>
              <w:t>-78.85</w:t>
            </w:r>
          </w:p>
        </w:tc>
      </w:tr>
    </w:tbl>
    <w:p w14:paraId="58C44FFE" w14:textId="77777777" w:rsidR="00B67A27" w:rsidRPr="00F35131" w:rsidRDefault="00B67A27">
      <w:pPr>
        <w:spacing w:after="160" w:line="259" w:lineRule="auto"/>
        <w:rPr>
          <w:i/>
          <w:color w:val="44546A"/>
          <w:sz w:val="18"/>
          <w:szCs w:val="18"/>
        </w:rPr>
      </w:pPr>
    </w:p>
    <w:p w14:paraId="7E3DAD71" w14:textId="77777777" w:rsidR="00B67A27" w:rsidRPr="00F35131" w:rsidRDefault="00B67A27">
      <w:pPr>
        <w:spacing w:after="160" w:line="259" w:lineRule="auto"/>
        <w:rPr>
          <w:i/>
          <w:color w:val="44546A"/>
          <w:sz w:val="18"/>
          <w:szCs w:val="18"/>
        </w:rPr>
      </w:pPr>
    </w:p>
    <w:p w14:paraId="1F33D704" w14:textId="18D9194C" w:rsidR="00B67A27" w:rsidRPr="00F35131" w:rsidRDefault="00000000">
      <w:pPr>
        <w:spacing w:after="72" w:line="278" w:lineRule="auto"/>
        <w:rPr>
          <w:i/>
          <w:color w:val="44546A"/>
          <w:sz w:val="18"/>
          <w:szCs w:val="18"/>
        </w:rPr>
      </w:pPr>
      <w:r w:rsidRPr="00F35131">
        <w:rPr>
          <w:i/>
          <w:color w:val="44546A"/>
          <w:sz w:val="18"/>
          <w:szCs w:val="18"/>
        </w:rPr>
        <w:t>Table 8: Spike threshold for each group of cells</w:t>
      </w:r>
      <w:r w:rsidR="00C64ABA">
        <w:rPr>
          <w:i/>
          <w:color w:val="44546A"/>
          <w:sz w:val="18"/>
          <w:szCs w:val="18"/>
          <w:vertAlign w:val="superscript"/>
        </w:rPr>
        <w:t>23</w:t>
      </w:r>
      <w:r w:rsidRPr="00F35131">
        <w:rPr>
          <w:i/>
          <w:color w:val="44546A"/>
          <w:sz w:val="18"/>
          <w:szCs w:val="18"/>
        </w:rPr>
        <w:t>.</w:t>
      </w:r>
    </w:p>
    <w:tbl>
      <w:tblPr>
        <w:tblStyle w:val="a7"/>
        <w:tblW w:w="5310" w:type="dxa"/>
        <w:tblLayout w:type="fixed"/>
        <w:tblLook w:val="0000" w:firstRow="0" w:lastRow="0" w:firstColumn="0" w:lastColumn="0" w:noHBand="0" w:noVBand="0"/>
      </w:tblPr>
      <w:tblGrid>
        <w:gridCol w:w="1304"/>
        <w:gridCol w:w="954"/>
        <w:gridCol w:w="947"/>
        <w:gridCol w:w="947"/>
        <w:gridCol w:w="1158"/>
      </w:tblGrid>
      <w:tr w:rsidR="00B67A27" w14:paraId="57534505" w14:textId="77777777">
        <w:trPr>
          <w:trHeight w:val="651"/>
        </w:trPr>
        <w:tc>
          <w:tcPr>
            <w:tcW w:w="1304" w:type="dxa"/>
            <w:vAlign w:val="center"/>
          </w:tcPr>
          <w:p w14:paraId="22CC7DCF" w14:textId="77777777" w:rsidR="00B67A27" w:rsidRPr="00F35131" w:rsidRDefault="00000000">
            <w:pPr>
              <w:ind w:left="120"/>
              <w:rPr>
                <w:i/>
                <w:color w:val="44546A"/>
                <w:sz w:val="18"/>
                <w:szCs w:val="18"/>
              </w:rPr>
            </w:pPr>
            <w:r w:rsidRPr="00F35131">
              <w:rPr>
                <w:i/>
                <w:color w:val="44546A"/>
                <w:sz w:val="18"/>
                <w:szCs w:val="18"/>
              </w:rPr>
              <w:t>Vth (mV)</w:t>
            </w:r>
          </w:p>
        </w:tc>
        <w:tc>
          <w:tcPr>
            <w:tcW w:w="954" w:type="dxa"/>
            <w:vAlign w:val="center"/>
          </w:tcPr>
          <w:p w14:paraId="1A03415F" w14:textId="77777777" w:rsidR="00B67A27" w:rsidRPr="00F35131" w:rsidRDefault="00000000">
            <w:pPr>
              <w:jc w:val="right"/>
              <w:rPr>
                <w:i/>
                <w:color w:val="44546A"/>
                <w:sz w:val="18"/>
                <w:szCs w:val="18"/>
              </w:rPr>
            </w:pPr>
            <w:r w:rsidRPr="00F35131">
              <w:rPr>
                <w:i/>
                <w:color w:val="44546A"/>
                <w:sz w:val="18"/>
                <w:szCs w:val="18"/>
              </w:rPr>
              <w:t>E</w:t>
            </w:r>
          </w:p>
        </w:tc>
        <w:tc>
          <w:tcPr>
            <w:tcW w:w="947" w:type="dxa"/>
            <w:vAlign w:val="center"/>
          </w:tcPr>
          <w:p w14:paraId="09EFA4D1" w14:textId="77777777" w:rsidR="00B67A27" w:rsidRPr="00F35131" w:rsidRDefault="00000000">
            <w:pPr>
              <w:jc w:val="right"/>
              <w:rPr>
                <w:i/>
                <w:color w:val="44546A"/>
                <w:sz w:val="18"/>
                <w:szCs w:val="18"/>
              </w:rPr>
            </w:pPr>
            <w:r w:rsidRPr="00F35131">
              <w:rPr>
                <w:i/>
                <w:color w:val="44546A"/>
                <w:sz w:val="18"/>
                <w:szCs w:val="18"/>
              </w:rPr>
              <w:t>PV</w:t>
            </w:r>
          </w:p>
        </w:tc>
        <w:tc>
          <w:tcPr>
            <w:tcW w:w="947" w:type="dxa"/>
            <w:vAlign w:val="center"/>
          </w:tcPr>
          <w:p w14:paraId="4992AE75" w14:textId="77777777" w:rsidR="00B67A27" w:rsidRPr="00F35131" w:rsidRDefault="00000000">
            <w:pPr>
              <w:jc w:val="right"/>
              <w:rPr>
                <w:i/>
                <w:color w:val="44546A"/>
                <w:sz w:val="18"/>
                <w:szCs w:val="18"/>
              </w:rPr>
            </w:pPr>
            <w:r w:rsidRPr="00F35131">
              <w:rPr>
                <w:i/>
                <w:color w:val="44546A"/>
                <w:sz w:val="18"/>
                <w:szCs w:val="18"/>
              </w:rPr>
              <w:t>SST</w:t>
            </w:r>
          </w:p>
        </w:tc>
        <w:tc>
          <w:tcPr>
            <w:tcW w:w="1158" w:type="dxa"/>
            <w:vAlign w:val="center"/>
          </w:tcPr>
          <w:p w14:paraId="1B3B91C0" w14:textId="77777777" w:rsidR="00B67A27" w:rsidRPr="00F35131" w:rsidRDefault="00000000">
            <w:pPr>
              <w:jc w:val="right"/>
              <w:rPr>
                <w:i/>
                <w:color w:val="44546A"/>
                <w:sz w:val="18"/>
                <w:szCs w:val="18"/>
              </w:rPr>
            </w:pPr>
            <w:r w:rsidRPr="00F35131">
              <w:rPr>
                <w:i/>
                <w:color w:val="44546A"/>
                <w:sz w:val="18"/>
                <w:szCs w:val="18"/>
              </w:rPr>
              <w:t>VIP</w:t>
            </w:r>
          </w:p>
        </w:tc>
      </w:tr>
      <w:tr w:rsidR="00B67A27" w14:paraId="5EB9CD48" w14:textId="77777777">
        <w:trPr>
          <w:trHeight w:val="308"/>
        </w:trPr>
        <w:tc>
          <w:tcPr>
            <w:tcW w:w="1304" w:type="dxa"/>
            <w:vAlign w:val="center"/>
          </w:tcPr>
          <w:p w14:paraId="308BBB97" w14:textId="6C01683B"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954" w:type="dxa"/>
          </w:tcPr>
          <w:p w14:paraId="7BA86379" w14:textId="77777777" w:rsidR="00B67A27" w:rsidRPr="00F35131" w:rsidRDefault="00B67A27">
            <w:pPr>
              <w:jc w:val="right"/>
              <w:rPr>
                <w:i/>
                <w:color w:val="44546A"/>
                <w:sz w:val="18"/>
                <w:szCs w:val="18"/>
              </w:rPr>
            </w:pPr>
          </w:p>
        </w:tc>
        <w:tc>
          <w:tcPr>
            <w:tcW w:w="947" w:type="dxa"/>
          </w:tcPr>
          <w:p w14:paraId="05FD0E13" w14:textId="77777777" w:rsidR="00B67A27" w:rsidRPr="00F35131" w:rsidRDefault="00B67A27">
            <w:pPr>
              <w:jc w:val="right"/>
              <w:rPr>
                <w:i/>
                <w:color w:val="44546A"/>
                <w:sz w:val="18"/>
                <w:szCs w:val="18"/>
              </w:rPr>
            </w:pPr>
          </w:p>
        </w:tc>
        <w:tc>
          <w:tcPr>
            <w:tcW w:w="947" w:type="dxa"/>
          </w:tcPr>
          <w:p w14:paraId="58119EC8" w14:textId="77777777" w:rsidR="00B67A27" w:rsidRPr="00F35131" w:rsidRDefault="00B67A27">
            <w:pPr>
              <w:jc w:val="right"/>
              <w:rPr>
                <w:i/>
                <w:color w:val="44546A"/>
                <w:sz w:val="18"/>
                <w:szCs w:val="18"/>
              </w:rPr>
            </w:pPr>
          </w:p>
        </w:tc>
        <w:tc>
          <w:tcPr>
            <w:tcW w:w="1158" w:type="dxa"/>
            <w:vAlign w:val="center"/>
          </w:tcPr>
          <w:p w14:paraId="37053B1E" w14:textId="77777777" w:rsidR="00B67A27" w:rsidRPr="00F35131" w:rsidRDefault="00000000">
            <w:pPr>
              <w:jc w:val="right"/>
              <w:rPr>
                <w:i/>
                <w:color w:val="44546A"/>
                <w:sz w:val="18"/>
                <w:szCs w:val="18"/>
              </w:rPr>
            </w:pPr>
            <w:r w:rsidRPr="00F35131">
              <w:rPr>
                <w:i/>
                <w:color w:val="44546A"/>
                <w:sz w:val="18"/>
                <w:szCs w:val="18"/>
              </w:rPr>
              <w:t>-40.20</w:t>
            </w:r>
          </w:p>
        </w:tc>
      </w:tr>
      <w:tr w:rsidR="00B67A27" w14:paraId="5371A522" w14:textId="77777777">
        <w:trPr>
          <w:trHeight w:val="336"/>
        </w:trPr>
        <w:tc>
          <w:tcPr>
            <w:tcW w:w="1304" w:type="dxa"/>
            <w:vAlign w:val="center"/>
          </w:tcPr>
          <w:p w14:paraId="190525C4" w14:textId="77777777" w:rsidR="00B67A27" w:rsidRPr="00F35131" w:rsidRDefault="00000000">
            <w:pPr>
              <w:ind w:left="120"/>
              <w:rPr>
                <w:i/>
                <w:color w:val="44546A"/>
                <w:sz w:val="18"/>
                <w:szCs w:val="18"/>
              </w:rPr>
            </w:pPr>
            <w:r w:rsidRPr="00F35131">
              <w:rPr>
                <w:i/>
                <w:color w:val="44546A"/>
                <w:sz w:val="18"/>
                <w:szCs w:val="18"/>
              </w:rPr>
              <w:t>L2/3</w:t>
            </w:r>
          </w:p>
        </w:tc>
        <w:tc>
          <w:tcPr>
            <w:tcW w:w="954" w:type="dxa"/>
            <w:vAlign w:val="center"/>
          </w:tcPr>
          <w:p w14:paraId="7586852D" w14:textId="77777777" w:rsidR="00B67A27" w:rsidRPr="00F35131" w:rsidRDefault="00000000">
            <w:pPr>
              <w:jc w:val="right"/>
              <w:rPr>
                <w:i/>
                <w:color w:val="44546A"/>
                <w:sz w:val="18"/>
                <w:szCs w:val="18"/>
              </w:rPr>
            </w:pPr>
            <w:r w:rsidRPr="00F35131">
              <w:rPr>
                <w:i/>
                <w:color w:val="44546A"/>
                <w:sz w:val="18"/>
                <w:szCs w:val="18"/>
              </w:rPr>
              <w:t>-40.53</w:t>
            </w:r>
          </w:p>
        </w:tc>
        <w:tc>
          <w:tcPr>
            <w:tcW w:w="947" w:type="dxa"/>
            <w:vAlign w:val="center"/>
          </w:tcPr>
          <w:p w14:paraId="44AFF94C" w14:textId="77777777" w:rsidR="00B67A27" w:rsidRPr="00F35131" w:rsidRDefault="00000000">
            <w:pPr>
              <w:jc w:val="right"/>
              <w:rPr>
                <w:i/>
                <w:color w:val="44546A"/>
                <w:sz w:val="18"/>
                <w:szCs w:val="18"/>
              </w:rPr>
            </w:pPr>
            <w:r w:rsidRPr="00F35131">
              <w:rPr>
                <w:i/>
                <w:color w:val="44546A"/>
                <w:sz w:val="18"/>
                <w:szCs w:val="18"/>
              </w:rPr>
              <w:t>-56.32</w:t>
            </w:r>
          </w:p>
        </w:tc>
        <w:tc>
          <w:tcPr>
            <w:tcW w:w="947" w:type="dxa"/>
            <w:vAlign w:val="center"/>
          </w:tcPr>
          <w:p w14:paraId="2DFBAC4E" w14:textId="77777777" w:rsidR="00B67A27" w:rsidRPr="00F35131" w:rsidRDefault="00000000">
            <w:pPr>
              <w:jc w:val="right"/>
              <w:rPr>
                <w:i/>
                <w:color w:val="44546A"/>
                <w:sz w:val="18"/>
                <w:szCs w:val="18"/>
              </w:rPr>
            </w:pPr>
            <w:r w:rsidRPr="00F35131">
              <w:rPr>
                <w:i/>
                <w:color w:val="44546A"/>
                <w:sz w:val="18"/>
                <w:szCs w:val="18"/>
              </w:rPr>
              <w:t>-39.95</w:t>
            </w:r>
          </w:p>
        </w:tc>
        <w:tc>
          <w:tcPr>
            <w:tcW w:w="1158" w:type="dxa"/>
            <w:vAlign w:val="center"/>
          </w:tcPr>
          <w:p w14:paraId="2B0E020E" w14:textId="77777777" w:rsidR="00B67A27" w:rsidRPr="00F35131" w:rsidRDefault="00000000">
            <w:pPr>
              <w:jc w:val="right"/>
              <w:rPr>
                <w:i/>
                <w:color w:val="44546A"/>
                <w:sz w:val="18"/>
                <w:szCs w:val="18"/>
              </w:rPr>
            </w:pPr>
            <w:r w:rsidRPr="00F35131">
              <w:rPr>
                <w:i/>
                <w:color w:val="44546A"/>
                <w:sz w:val="18"/>
                <w:szCs w:val="18"/>
              </w:rPr>
              <w:t>-41.34</w:t>
            </w:r>
          </w:p>
        </w:tc>
      </w:tr>
      <w:tr w:rsidR="00B67A27" w14:paraId="61206B53" w14:textId="77777777">
        <w:trPr>
          <w:trHeight w:val="332"/>
        </w:trPr>
        <w:tc>
          <w:tcPr>
            <w:tcW w:w="1304" w:type="dxa"/>
            <w:vAlign w:val="center"/>
          </w:tcPr>
          <w:p w14:paraId="49D8DF38" w14:textId="77777777" w:rsidR="00B67A27" w:rsidRPr="00F35131" w:rsidRDefault="00000000">
            <w:pPr>
              <w:ind w:left="120"/>
              <w:rPr>
                <w:i/>
                <w:color w:val="44546A"/>
                <w:sz w:val="18"/>
                <w:szCs w:val="18"/>
              </w:rPr>
            </w:pPr>
            <w:r w:rsidRPr="00F35131">
              <w:rPr>
                <w:i/>
                <w:color w:val="44546A"/>
                <w:sz w:val="18"/>
                <w:szCs w:val="18"/>
              </w:rPr>
              <w:t>L4</w:t>
            </w:r>
          </w:p>
        </w:tc>
        <w:tc>
          <w:tcPr>
            <w:tcW w:w="954" w:type="dxa"/>
            <w:vAlign w:val="center"/>
          </w:tcPr>
          <w:p w14:paraId="1FF84754" w14:textId="77777777" w:rsidR="00B67A27" w:rsidRPr="00F35131" w:rsidRDefault="00000000">
            <w:pPr>
              <w:jc w:val="right"/>
              <w:rPr>
                <w:i/>
                <w:color w:val="44546A"/>
                <w:sz w:val="18"/>
                <w:szCs w:val="18"/>
              </w:rPr>
            </w:pPr>
            <w:r w:rsidRPr="00F35131">
              <w:rPr>
                <w:i/>
                <w:color w:val="44546A"/>
                <w:sz w:val="18"/>
                <w:szCs w:val="18"/>
              </w:rPr>
              <w:t>-47.63</w:t>
            </w:r>
          </w:p>
        </w:tc>
        <w:tc>
          <w:tcPr>
            <w:tcW w:w="947" w:type="dxa"/>
            <w:vAlign w:val="center"/>
          </w:tcPr>
          <w:p w14:paraId="12D52F25" w14:textId="77777777" w:rsidR="00B67A27" w:rsidRPr="00F35131" w:rsidRDefault="00000000">
            <w:pPr>
              <w:jc w:val="right"/>
              <w:rPr>
                <w:i/>
                <w:color w:val="44546A"/>
                <w:sz w:val="18"/>
                <w:szCs w:val="18"/>
              </w:rPr>
            </w:pPr>
            <w:r w:rsidRPr="00F35131">
              <w:rPr>
                <w:i/>
                <w:color w:val="44546A"/>
                <w:sz w:val="18"/>
                <w:szCs w:val="18"/>
              </w:rPr>
              <w:t>-44.23</w:t>
            </w:r>
          </w:p>
        </w:tc>
        <w:tc>
          <w:tcPr>
            <w:tcW w:w="947" w:type="dxa"/>
            <w:vAlign w:val="center"/>
          </w:tcPr>
          <w:p w14:paraId="177E58D0" w14:textId="77777777" w:rsidR="00B67A27" w:rsidRPr="00F35131" w:rsidRDefault="00000000">
            <w:pPr>
              <w:jc w:val="right"/>
              <w:rPr>
                <w:i/>
                <w:color w:val="44546A"/>
                <w:sz w:val="18"/>
                <w:szCs w:val="18"/>
              </w:rPr>
            </w:pPr>
            <w:r w:rsidRPr="00F35131">
              <w:rPr>
                <w:i/>
                <w:color w:val="44546A"/>
                <w:sz w:val="18"/>
                <w:szCs w:val="18"/>
              </w:rPr>
              <w:t>-44.07</w:t>
            </w:r>
          </w:p>
        </w:tc>
        <w:tc>
          <w:tcPr>
            <w:tcW w:w="1158" w:type="dxa"/>
            <w:vAlign w:val="center"/>
          </w:tcPr>
          <w:p w14:paraId="6521EA25" w14:textId="77777777" w:rsidR="00B67A27" w:rsidRPr="00F35131" w:rsidRDefault="00000000">
            <w:pPr>
              <w:jc w:val="right"/>
              <w:rPr>
                <w:i/>
                <w:color w:val="44546A"/>
                <w:sz w:val="18"/>
                <w:szCs w:val="18"/>
              </w:rPr>
            </w:pPr>
            <w:r w:rsidRPr="00F35131">
              <w:rPr>
                <w:i/>
                <w:color w:val="44546A"/>
                <w:sz w:val="18"/>
                <w:szCs w:val="18"/>
              </w:rPr>
              <w:t>-40.89</w:t>
            </w:r>
          </w:p>
        </w:tc>
      </w:tr>
      <w:tr w:rsidR="00B67A27" w14:paraId="7AB0269D" w14:textId="77777777">
        <w:trPr>
          <w:trHeight w:val="332"/>
        </w:trPr>
        <w:tc>
          <w:tcPr>
            <w:tcW w:w="1304" w:type="dxa"/>
            <w:vAlign w:val="center"/>
          </w:tcPr>
          <w:p w14:paraId="33C23FD8" w14:textId="77777777" w:rsidR="00B67A27" w:rsidRPr="00F35131" w:rsidRDefault="00000000">
            <w:pPr>
              <w:ind w:left="120"/>
              <w:rPr>
                <w:i/>
                <w:color w:val="44546A"/>
                <w:sz w:val="18"/>
                <w:szCs w:val="18"/>
              </w:rPr>
            </w:pPr>
            <w:r w:rsidRPr="00F35131">
              <w:rPr>
                <w:i/>
                <w:color w:val="44546A"/>
                <w:sz w:val="18"/>
                <w:szCs w:val="18"/>
              </w:rPr>
              <w:t>L5</w:t>
            </w:r>
          </w:p>
        </w:tc>
        <w:tc>
          <w:tcPr>
            <w:tcW w:w="954" w:type="dxa"/>
            <w:vAlign w:val="center"/>
          </w:tcPr>
          <w:p w14:paraId="3E182280" w14:textId="77777777" w:rsidR="00B67A27" w:rsidRPr="00F35131" w:rsidRDefault="00000000">
            <w:pPr>
              <w:jc w:val="right"/>
              <w:rPr>
                <w:i/>
                <w:color w:val="44546A"/>
                <w:sz w:val="18"/>
                <w:szCs w:val="18"/>
              </w:rPr>
            </w:pPr>
            <w:r w:rsidRPr="00F35131">
              <w:rPr>
                <w:i/>
                <w:color w:val="44546A"/>
                <w:sz w:val="18"/>
                <w:szCs w:val="18"/>
              </w:rPr>
              <w:t>-40.55</w:t>
            </w:r>
          </w:p>
        </w:tc>
        <w:tc>
          <w:tcPr>
            <w:tcW w:w="947" w:type="dxa"/>
            <w:vAlign w:val="center"/>
          </w:tcPr>
          <w:p w14:paraId="3EF06AF5" w14:textId="77777777" w:rsidR="00B67A27" w:rsidRPr="00F35131" w:rsidRDefault="00000000">
            <w:pPr>
              <w:jc w:val="right"/>
              <w:rPr>
                <w:i/>
                <w:color w:val="44546A"/>
                <w:sz w:val="18"/>
                <w:szCs w:val="18"/>
              </w:rPr>
            </w:pPr>
            <w:r w:rsidRPr="00F35131">
              <w:rPr>
                <w:i/>
                <w:color w:val="44546A"/>
                <w:sz w:val="18"/>
                <w:szCs w:val="18"/>
              </w:rPr>
              <w:t>-51.2</w:t>
            </w:r>
          </w:p>
        </w:tc>
        <w:tc>
          <w:tcPr>
            <w:tcW w:w="947" w:type="dxa"/>
            <w:vAlign w:val="center"/>
          </w:tcPr>
          <w:p w14:paraId="28440668" w14:textId="77777777" w:rsidR="00B67A27" w:rsidRPr="00F35131" w:rsidRDefault="00000000">
            <w:pPr>
              <w:jc w:val="right"/>
              <w:rPr>
                <w:i/>
                <w:color w:val="44546A"/>
                <w:sz w:val="18"/>
                <w:szCs w:val="18"/>
              </w:rPr>
            </w:pPr>
            <w:r w:rsidRPr="00F35131">
              <w:rPr>
                <w:i/>
                <w:color w:val="44546A"/>
                <w:sz w:val="18"/>
                <w:szCs w:val="18"/>
              </w:rPr>
              <w:t>-47.38</w:t>
            </w:r>
          </w:p>
        </w:tc>
        <w:tc>
          <w:tcPr>
            <w:tcW w:w="1158" w:type="dxa"/>
            <w:vAlign w:val="center"/>
          </w:tcPr>
          <w:p w14:paraId="54B68F9C" w14:textId="77777777" w:rsidR="00B67A27" w:rsidRPr="00F35131" w:rsidRDefault="00000000">
            <w:pPr>
              <w:jc w:val="right"/>
              <w:rPr>
                <w:i/>
                <w:color w:val="44546A"/>
                <w:sz w:val="18"/>
                <w:szCs w:val="18"/>
              </w:rPr>
            </w:pPr>
            <w:r w:rsidRPr="00F35131">
              <w:rPr>
                <w:i/>
                <w:color w:val="44546A"/>
                <w:sz w:val="18"/>
                <w:szCs w:val="18"/>
              </w:rPr>
              <w:t>-51.2</w:t>
            </w:r>
          </w:p>
        </w:tc>
      </w:tr>
      <w:tr w:rsidR="00B67A27" w14:paraId="199BDBD5" w14:textId="77777777">
        <w:trPr>
          <w:trHeight w:val="383"/>
        </w:trPr>
        <w:tc>
          <w:tcPr>
            <w:tcW w:w="1304" w:type="dxa"/>
            <w:vAlign w:val="center"/>
          </w:tcPr>
          <w:p w14:paraId="52C65829" w14:textId="77777777" w:rsidR="00B67A27" w:rsidRPr="00F35131" w:rsidRDefault="00000000">
            <w:pPr>
              <w:ind w:left="120"/>
              <w:rPr>
                <w:i/>
                <w:color w:val="44546A"/>
                <w:sz w:val="18"/>
                <w:szCs w:val="18"/>
              </w:rPr>
            </w:pPr>
            <w:r w:rsidRPr="00F35131">
              <w:rPr>
                <w:i/>
                <w:color w:val="44546A"/>
                <w:sz w:val="18"/>
                <w:szCs w:val="18"/>
              </w:rPr>
              <w:t>L6</w:t>
            </w:r>
          </w:p>
        </w:tc>
        <w:tc>
          <w:tcPr>
            <w:tcW w:w="954" w:type="dxa"/>
            <w:vAlign w:val="center"/>
          </w:tcPr>
          <w:p w14:paraId="1E30F1CA" w14:textId="77777777" w:rsidR="00B67A27" w:rsidRPr="00F35131" w:rsidRDefault="00000000">
            <w:pPr>
              <w:jc w:val="right"/>
              <w:rPr>
                <w:i/>
                <w:color w:val="44546A"/>
                <w:sz w:val="18"/>
                <w:szCs w:val="18"/>
              </w:rPr>
            </w:pPr>
            <w:r w:rsidRPr="00F35131">
              <w:rPr>
                <w:i/>
                <w:color w:val="44546A"/>
                <w:sz w:val="18"/>
                <w:szCs w:val="18"/>
              </w:rPr>
              <w:t>-42.31</w:t>
            </w:r>
          </w:p>
        </w:tc>
        <w:tc>
          <w:tcPr>
            <w:tcW w:w="947" w:type="dxa"/>
            <w:vAlign w:val="center"/>
          </w:tcPr>
          <w:p w14:paraId="56B8A481" w14:textId="77777777" w:rsidR="00B67A27" w:rsidRPr="00F35131" w:rsidRDefault="00000000">
            <w:pPr>
              <w:jc w:val="right"/>
              <w:rPr>
                <w:i/>
                <w:color w:val="44546A"/>
                <w:sz w:val="18"/>
                <w:szCs w:val="18"/>
              </w:rPr>
            </w:pPr>
            <w:r w:rsidRPr="00F35131">
              <w:rPr>
                <w:i/>
                <w:color w:val="44546A"/>
                <w:sz w:val="18"/>
                <w:szCs w:val="18"/>
              </w:rPr>
              <w:t>-49.06</w:t>
            </w:r>
          </w:p>
        </w:tc>
        <w:tc>
          <w:tcPr>
            <w:tcW w:w="947" w:type="dxa"/>
            <w:vAlign w:val="center"/>
          </w:tcPr>
          <w:p w14:paraId="048BC5B4" w14:textId="77777777" w:rsidR="00B67A27" w:rsidRPr="00F35131" w:rsidRDefault="00000000">
            <w:pPr>
              <w:jc w:val="right"/>
              <w:rPr>
                <w:i/>
                <w:color w:val="44546A"/>
                <w:sz w:val="18"/>
                <w:szCs w:val="18"/>
              </w:rPr>
            </w:pPr>
            <w:r w:rsidRPr="00F35131">
              <w:rPr>
                <w:i/>
                <w:color w:val="44546A"/>
                <w:sz w:val="18"/>
                <w:szCs w:val="18"/>
              </w:rPr>
              <w:t>-37.19</w:t>
            </w:r>
          </w:p>
        </w:tc>
        <w:tc>
          <w:tcPr>
            <w:tcW w:w="1158" w:type="dxa"/>
            <w:vAlign w:val="center"/>
          </w:tcPr>
          <w:p w14:paraId="012C3FE5" w14:textId="77777777" w:rsidR="00B67A27" w:rsidRPr="00F35131" w:rsidRDefault="00000000">
            <w:pPr>
              <w:jc w:val="right"/>
              <w:rPr>
                <w:i/>
                <w:color w:val="44546A"/>
                <w:sz w:val="18"/>
                <w:szCs w:val="18"/>
              </w:rPr>
            </w:pPr>
            <w:r w:rsidRPr="00F35131">
              <w:rPr>
                <w:i/>
                <w:color w:val="44546A"/>
                <w:sz w:val="18"/>
                <w:szCs w:val="18"/>
              </w:rPr>
              <w:t>-44.81</w:t>
            </w:r>
          </w:p>
        </w:tc>
      </w:tr>
    </w:tbl>
    <w:p w14:paraId="0B4D313B" w14:textId="77777777" w:rsidR="00B67A27" w:rsidRPr="00F35131" w:rsidRDefault="00B67A27">
      <w:pPr>
        <w:spacing w:after="160" w:line="259" w:lineRule="auto"/>
        <w:rPr>
          <w:i/>
          <w:color w:val="44546A"/>
          <w:sz w:val="18"/>
          <w:szCs w:val="18"/>
        </w:rPr>
      </w:pPr>
    </w:p>
    <w:p w14:paraId="2B6661EA" w14:textId="77777777" w:rsidR="00B67A27" w:rsidRPr="00F35131" w:rsidRDefault="00B67A27">
      <w:pPr>
        <w:rPr>
          <w:i/>
          <w:color w:val="44546A"/>
          <w:sz w:val="18"/>
          <w:szCs w:val="18"/>
        </w:rPr>
      </w:pPr>
    </w:p>
    <w:p w14:paraId="11C7160E" w14:textId="2C1BF298" w:rsidR="00B67A27" w:rsidRPr="00F35131" w:rsidRDefault="00000000">
      <w:pPr>
        <w:rPr>
          <w:i/>
          <w:color w:val="44546A"/>
          <w:sz w:val="18"/>
          <w:szCs w:val="18"/>
        </w:rPr>
      </w:pPr>
      <w:r w:rsidRPr="00F35131">
        <w:rPr>
          <w:i/>
          <w:color w:val="44546A"/>
          <w:sz w:val="18"/>
          <w:szCs w:val="18"/>
        </w:rPr>
        <w:lastRenderedPageBreak/>
        <w:t xml:space="preserve">Table 9: Background noise rate that each group receives. Values represent the Poisson generator rates </w:t>
      </w:r>
      <w:proofErr w:type="spellStart"/>
      <w:r w:rsidRPr="00F35131">
        <w:rPr>
          <w:i/>
          <w:color w:val="44546A"/>
          <w:sz w:val="18"/>
          <w:szCs w:val="18"/>
        </w:rPr>
        <w:t>υ</w:t>
      </w:r>
      <w:r w:rsidR="00C64ABA">
        <w:rPr>
          <w:i/>
          <w:color w:val="44546A"/>
          <w:sz w:val="18"/>
          <w:szCs w:val="18"/>
          <w:vertAlign w:val="subscript"/>
        </w:rPr>
        <w:t>bg</w:t>
      </w:r>
      <w:proofErr w:type="spellEnd"/>
      <w:r w:rsidRPr="00F35131">
        <w:rPr>
          <w:i/>
          <w:color w:val="44546A"/>
          <w:sz w:val="18"/>
          <w:szCs w:val="18"/>
        </w:rPr>
        <w:t>.</w:t>
      </w:r>
    </w:p>
    <w:tbl>
      <w:tblPr>
        <w:tblStyle w:val="a8"/>
        <w:tblW w:w="6150" w:type="dxa"/>
        <w:tblLayout w:type="fixed"/>
        <w:tblLook w:val="0000" w:firstRow="0" w:lastRow="0" w:firstColumn="0" w:lastColumn="0" w:noHBand="0" w:noVBand="0"/>
      </w:tblPr>
      <w:tblGrid>
        <w:gridCol w:w="1965"/>
        <w:gridCol w:w="795"/>
        <w:gridCol w:w="945"/>
        <w:gridCol w:w="1095"/>
        <w:gridCol w:w="1350"/>
      </w:tblGrid>
      <w:tr w:rsidR="00B67A27" w14:paraId="7182A2AD" w14:textId="77777777">
        <w:trPr>
          <w:trHeight w:val="933"/>
        </w:trPr>
        <w:tc>
          <w:tcPr>
            <w:tcW w:w="1965" w:type="dxa"/>
            <w:vAlign w:val="center"/>
          </w:tcPr>
          <w:p w14:paraId="1DA5D039" w14:textId="77777777" w:rsidR="00B67A27" w:rsidRPr="00F35131" w:rsidRDefault="00000000">
            <w:pPr>
              <w:ind w:left="120"/>
              <w:rPr>
                <w:i/>
                <w:color w:val="44546A"/>
                <w:sz w:val="18"/>
                <w:szCs w:val="18"/>
              </w:rPr>
            </w:pPr>
            <w:r w:rsidRPr="00F35131">
              <w:rPr>
                <w:i/>
                <w:color w:val="44546A"/>
                <w:sz w:val="18"/>
                <w:szCs w:val="18"/>
              </w:rPr>
              <w:t xml:space="preserve">Rate of Poisson generator </w:t>
            </w:r>
            <w:proofErr w:type="spellStart"/>
            <w:r w:rsidRPr="00F35131">
              <w:rPr>
                <w:i/>
                <w:color w:val="44546A"/>
                <w:sz w:val="18"/>
                <w:szCs w:val="18"/>
              </w:rPr>
              <w:t>υbg</w:t>
            </w:r>
            <w:proofErr w:type="spellEnd"/>
            <w:r w:rsidRPr="00F35131">
              <w:rPr>
                <w:i/>
                <w:color w:val="44546A"/>
                <w:sz w:val="18"/>
                <w:szCs w:val="18"/>
              </w:rPr>
              <w:t xml:space="preserve"> (Hz)</w:t>
            </w:r>
          </w:p>
        </w:tc>
        <w:tc>
          <w:tcPr>
            <w:tcW w:w="795" w:type="dxa"/>
            <w:vAlign w:val="center"/>
          </w:tcPr>
          <w:p w14:paraId="7D31CE38" w14:textId="77777777" w:rsidR="00B67A27" w:rsidRPr="00F35131" w:rsidRDefault="00000000">
            <w:pPr>
              <w:jc w:val="right"/>
              <w:rPr>
                <w:i/>
                <w:color w:val="44546A"/>
                <w:sz w:val="18"/>
                <w:szCs w:val="18"/>
              </w:rPr>
            </w:pPr>
            <w:r w:rsidRPr="00F35131">
              <w:rPr>
                <w:i/>
                <w:color w:val="44546A"/>
                <w:sz w:val="18"/>
                <w:szCs w:val="18"/>
              </w:rPr>
              <w:t>E</w:t>
            </w:r>
          </w:p>
        </w:tc>
        <w:tc>
          <w:tcPr>
            <w:tcW w:w="945" w:type="dxa"/>
            <w:vAlign w:val="center"/>
          </w:tcPr>
          <w:p w14:paraId="7AC122AE" w14:textId="77777777" w:rsidR="00B67A27" w:rsidRPr="00F35131" w:rsidRDefault="00000000">
            <w:pPr>
              <w:jc w:val="right"/>
              <w:rPr>
                <w:i/>
                <w:color w:val="44546A"/>
                <w:sz w:val="18"/>
                <w:szCs w:val="18"/>
              </w:rPr>
            </w:pPr>
            <w:r w:rsidRPr="00F35131">
              <w:rPr>
                <w:i/>
                <w:color w:val="44546A"/>
                <w:sz w:val="18"/>
                <w:szCs w:val="18"/>
              </w:rPr>
              <w:t>PV</w:t>
            </w:r>
          </w:p>
        </w:tc>
        <w:tc>
          <w:tcPr>
            <w:tcW w:w="1095" w:type="dxa"/>
            <w:vAlign w:val="center"/>
          </w:tcPr>
          <w:p w14:paraId="5E5C57AF" w14:textId="77777777" w:rsidR="00B67A27" w:rsidRPr="00F35131" w:rsidRDefault="00000000">
            <w:pPr>
              <w:jc w:val="right"/>
              <w:rPr>
                <w:i/>
                <w:color w:val="44546A"/>
                <w:sz w:val="18"/>
                <w:szCs w:val="18"/>
              </w:rPr>
            </w:pPr>
            <w:r w:rsidRPr="00F35131">
              <w:rPr>
                <w:i/>
                <w:color w:val="44546A"/>
                <w:sz w:val="18"/>
                <w:szCs w:val="18"/>
              </w:rPr>
              <w:t>SST</w:t>
            </w:r>
          </w:p>
        </w:tc>
        <w:tc>
          <w:tcPr>
            <w:tcW w:w="1350" w:type="dxa"/>
            <w:vAlign w:val="center"/>
          </w:tcPr>
          <w:p w14:paraId="179CB2C3" w14:textId="77777777" w:rsidR="00B67A27" w:rsidRPr="00F35131" w:rsidRDefault="00000000">
            <w:pPr>
              <w:jc w:val="right"/>
              <w:rPr>
                <w:i/>
                <w:color w:val="44546A"/>
                <w:sz w:val="18"/>
                <w:szCs w:val="18"/>
              </w:rPr>
            </w:pPr>
            <w:r w:rsidRPr="00F35131">
              <w:rPr>
                <w:i/>
                <w:color w:val="44546A"/>
                <w:sz w:val="18"/>
                <w:szCs w:val="18"/>
              </w:rPr>
              <w:t>VIP</w:t>
            </w:r>
          </w:p>
        </w:tc>
      </w:tr>
      <w:tr w:rsidR="00B67A27" w14:paraId="5ACB3702" w14:textId="77777777">
        <w:trPr>
          <w:trHeight w:val="251"/>
        </w:trPr>
        <w:tc>
          <w:tcPr>
            <w:tcW w:w="1965" w:type="dxa"/>
            <w:vAlign w:val="center"/>
          </w:tcPr>
          <w:p w14:paraId="3BA7BDC2" w14:textId="5240106C" w:rsidR="00B67A27" w:rsidRPr="00F35131" w:rsidRDefault="00000000">
            <w:pPr>
              <w:ind w:left="120"/>
              <w:rPr>
                <w:i/>
                <w:color w:val="44546A"/>
                <w:sz w:val="18"/>
                <w:szCs w:val="18"/>
              </w:rPr>
            </w:pPr>
            <w:r w:rsidRPr="00F35131">
              <w:rPr>
                <w:i/>
                <w:color w:val="44546A"/>
                <w:sz w:val="18"/>
                <w:szCs w:val="18"/>
              </w:rPr>
              <w:t>L</w:t>
            </w:r>
            <w:r w:rsidR="00C64ABA">
              <w:rPr>
                <w:i/>
                <w:color w:val="44546A"/>
                <w:sz w:val="18"/>
                <w:szCs w:val="18"/>
              </w:rPr>
              <w:t>1</w:t>
            </w:r>
          </w:p>
        </w:tc>
        <w:tc>
          <w:tcPr>
            <w:tcW w:w="795" w:type="dxa"/>
          </w:tcPr>
          <w:p w14:paraId="2D279F82" w14:textId="77777777" w:rsidR="00B67A27" w:rsidRPr="00F35131" w:rsidRDefault="00B67A27">
            <w:pPr>
              <w:jc w:val="right"/>
              <w:rPr>
                <w:i/>
                <w:color w:val="44546A"/>
                <w:sz w:val="18"/>
                <w:szCs w:val="18"/>
              </w:rPr>
            </w:pPr>
          </w:p>
        </w:tc>
        <w:tc>
          <w:tcPr>
            <w:tcW w:w="945" w:type="dxa"/>
          </w:tcPr>
          <w:p w14:paraId="641F0482" w14:textId="77777777" w:rsidR="00B67A27" w:rsidRPr="00F35131" w:rsidRDefault="00B67A27">
            <w:pPr>
              <w:jc w:val="right"/>
              <w:rPr>
                <w:i/>
                <w:color w:val="44546A"/>
                <w:sz w:val="18"/>
                <w:szCs w:val="18"/>
              </w:rPr>
            </w:pPr>
          </w:p>
        </w:tc>
        <w:tc>
          <w:tcPr>
            <w:tcW w:w="1095" w:type="dxa"/>
          </w:tcPr>
          <w:p w14:paraId="14FCD79B" w14:textId="77777777" w:rsidR="00B67A27" w:rsidRPr="00F35131" w:rsidRDefault="00B67A27">
            <w:pPr>
              <w:jc w:val="right"/>
              <w:rPr>
                <w:i/>
                <w:color w:val="44546A"/>
                <w:sz w:val="18"/>
                <w:szCs w:val="18"/>
              </w:rPr>
            </w:pPr>
          </w:p>
        </w:tc>
        <w:tc>
          <w:tcPr>
            <w:tcW w:w="1350" w:type="dxa"/>
            <w:vAlign w:val="center"/>
          </w:tcPr>
          <w:p w14:paraId="42E809C2" w14:textId="77777777" w:rsidR="00B67A27" w:rsidRPr="00F35131" w:rsidRDefault="00000000">
            <w:pPr>
              <w:jc w:val="right"/>
              <w:rPr>
                <w:i/>
                <w:color w:val="44546A"/>
                <w:sz w:val="18"/>
                <w:szCs w:val="18"/>
              </w:rPr>
            </w:pPr>
            <w:r w:rsidRPr="00F35131">
              <w:rPr>
                <w:i/>
                <w:color w:val="44546A"/>
                <w:sz w:val="18"/>
                <w:szCs w:val="18"/>
              </w:rPr>
              <w:t>650</w:t>
            </w:r>
          </w:p>
        </w:tc>
      </w:tr>
      <w:tr w:rsidR="00B67A27" w14:paraId="56FAB4E5" w14:textId="77777777">
        <w:trPr>
          <w:trHeight w:val="273"/>
        </w:trPr>
        <w:tc>
          <w:tcPr>
            <w:tcW w:w="1965" w:type="dxa"/>
            <w:vAlign w:val="center"/>
          </w:tcPr>
          <w:p w14:paraId="410A3845" w14:textId="77777777" w:rsidR="00B67A27" w:rsidRPr="00F35131" w:rsidRDefault="00000000">
            <w:pPr>
              <w:ind w:left="120"/>
              <w:rPr>
                <w:i/>
                <w:color w:val="44546A"/>
                <w:sz w:val="18"/>
                <w:szCs w:val="18"/>
              </w:rPr>
            </w:pPr>
            <w:r w:rsidRPr="00F35131">
              <w:rPr>
                <w:i/>
                <w:color w:val="44546A"/>
                <w:sz w:val="18"/>
                <w:szCs w:val="18"/>
              </w:rPr>
              <w:t>L2/3</w:t>
            </w:r>
          </w:p>
        </w:tc>
        <w:tc>
          <w:tcPr>
            <w:tcW w:w="795" w:type="dxa"/>
            <w:vAlign w:val="center"/>
          </w:tcPr>
          <w:p w14:paraId="401D822A" w14:textId="77777777" w:rsidR="00B67A27" w:rsidRPr="00F35131" w:rsidRDefault="00000000">
            <w:pPr>
              <w:jc w:val="center"/>
              <w:rPr>
                <w:i/>
                <w:color w:val="44546A"/>
                <w:sz w:val="18"/>
                <w:szCs w:val="18"/>
              </w:rPr>
            </w:pPr>
            <w:r w:rsidRPr="00F35131">
              <w:rPr>
                <w:i/>
                <w:color w:val="44546A"/>
                <w:sz w:val="18"/>
                <w:szCs w:val="18"/>
              </w:rPr>
              <w:t xml:space="preserve">         930</w:t>
            </w:r>
          </w:p>
        </w:tc>
        <w:tc>
          <w:tcPr>
            <w:tcW w:w="945" w:type="dxa"/>
            <w:vAlign w:val="center"/>
          </w:tcPr>
          <w:p w14:paraId="47174998" w14:textId="77777777" w:rsidR="00B67A27" w:rsidRPr="00F35131" w:rsidRDefault="00000000">
            <w:pPr>
              <w:jc w:val="right"/>
              <w:rPr>
                <w:i/>
                <w:color w:val="44546A"/>
                <w:sz w:val="18"/>
                <w:szCs w:val="18"/>
              </w:rPr>
            </w:pPr>
            <w:r w:rsidRPr="00F35131">
              <w:rPr>
                <w:i/>
                <w:color w:val="44546A"/>
                <w:sz w:val="18"/>
                <w:szCs w:val="18"/>
              </w:rPr>
              <w:t>1460</w:t>
            </w:r>
          </w:p>
        </w:tc>
        <w:tc>
          <w:tcPr>
            <w:tcW w:w="1095" w:type="dxa"/>
            <w:vAlign w:val="center"/>
          </w:tcPr>
          <w:p w14:paraId="636F18DE" w14:textId="77777777" w:rsidR="00B67A27" w:rsidRPr="00F35131" w:rsidRDefault="00000000">
            <w:pPr>
              <w:jc w:val="right"/>
              <w:rPr>
                <w:i/>
                <w:color w:val="44546A"/>
                <w:sz w:val="18"/>
                <w:szCs w:val="18"/>
              </w:rPr>
            </w:pPr>
            <w:r w:rsidRPr="00F35131">
              <w:rPr>
                <w:i/>
                <w:color w:val="44546A"/>
                <w:sz w:val="18"/>
                <w:szCs w:val="18"/>
              </w:rPr>
              <w:t>870</w:t>
            </w:r>
          </w:p>
        </w:tc>
        <w:tc>
          <w:tcPr>
            <w:tcW w:w="1350" w:type="dxa"/>
            <w:vAlign w:val="center"/>
          </w:tcPr>
          <w:p w14:paraId="3819F5E2" w14:textId="77777777" w:rsidR="00B67A27" w:rsidRPr="00F35131" w:rsidRDefault="00000000">
            <w:pPr>
              <w:jc w:val="right"/>
              <w:rPr>
                <w:i/>
                <w:color w:val="44546A"/>
                <w:sz w:val="18"/>
                <w:szCs w:val="18"/>
              </w:rPr>
            </w:pPr>
            <w:r w:rsidRPr="00F35131">
              <w:rPr>
                <w:i/>
                <w:color w:val="44546A"/>
                <w:sz w:val="18"/>
                <w:szCs w:val="18"/>
              </w:rPr>
              <w:t>1405</w:t>
            </w:r>
          </w:p>
        </w:tc>
      </w:tr>
      <w:tr w:rsidR="00B67A27" w14:paraId="0EB3AFA5" w14:textId="77777777">
        <w:trPr>
          <w:trHeight w:val="269"/>
        </w:trPr>
        <w:tc>
          <w:tcPr>
            <w:tcW w:w="1965" w:type="dxa"/>
            <w:vAlign w:val="center"/>
          </w:tcPr>
          <w:p w14:paraId="6AFA8E34" w14:textId="77777777" w:rsidR="00B67A27" w:rsidRPr="00F35131" w:rsidRDefault="00000000">
            <w:pPr>
              <w:ind w:left="120"/>
              <w:rPr>
                <w:i/>
                <w:color w:val="44546A"/>
                <w:sz w:val="18"/>
                <w:szCs w:val="18"/>
              </w:rPr>
            </w:pPr>
            <w:r w:rsidRPr="00F35131">
              <w:rPr>
                <w:i/>
                <w:color w:val="44546A"/>
                <w:sz w:val="18"/>
                <w:szCs w:val="18"/>
              </w:rPr>
              <w:t>L4</w:t>
            </w:r>
          </w:p>
        </w:tc>
        <w:tc>
          <w:tcPr>
            <w:tcW w:w="795" w:type="dxa"/>
            <w:vAlign w:val="center"/>
          </w:tcPr>
          <w:p w14:paraId="292E5901" w14:textId="77777777" w:rsidR="00B67A27" w:rsidRPr="00F35131" w:rsidRDefault="00000000">
            <w:pPr>
              <w:jc w:val="right"/>
              <w:rPr>
                <w:i/>
                <w:color w:val="44546A"/>
                <w:sz w:val="18"/>
                <w:szCs w:val="18"/>
              </w:rPr>
            </w:pPr>
            <w:r w:rsidRPr="00F35131">
              <w:rPr>
                <w:i/>
                <w:color w:val="44546A"/>
                <w:sz w:val="18"/>
                <w:szCs w:val="18"/>
              </w:rPr>
              <w:t>890</w:t>
            </w:r>
          </w:p>
        </w:tc>
        <w:tc>
          <w:tcPr>
            <w:tcW w:w="945" w:type="dxa"/>
            <w:vAlign w:val="center"/>
          </w:tcPr>
          <w:p w14:paraId="7219356E" w14:textId="77777777" w:rsidR="00B67A27" w:rsidRPr="00F35131" w:rsidRDefault="00000000">
            <w:pPr>
              <w:jc w:val="right"/>
              <w:rPr>
                <w:i/>
                <w:color w:val="44546A"/>
                <w:sz w:val="18"/>
                <w:szCs w:val="18"/>
              </w:rPr>
            </w:pPr>
            <w:r w:rsidRPr="00F35131">
              <w:rPr>
                <w:i/>
                <w:color w:val="44546A"/>
                <w:sz w:val="18"/>
                <w:szCs w:val="18"/>
              </w:rPr>
              <w:t>1984</w:t>
            </w:r>
          </w:p>
        </w:tc>
        <w:tc>
          <w:tcPr>
            <w:tcW w:w="1095" w:type="dxa"/>
            <w:vAlign w:val="center"/>
          </w:tcPr>
          <w:p w14:paraId="4C23B465" w14:textId="77777777" w:rsidR="00B67A27" w:rsidRPr="00F35131" w:rsidRDefault="00000000">
            <w:pPr>
              <w:jc w:val="right"/>
              <w:rPr>
                <w:i/>
                <w:color w:val="44546A"/>
                <w:sz w:val="18"/>
                <w:szCs w:val="18"/>
              </w:rPr>
            </w:pPr>
            <w:r w:rsidRPr="00F35131">
              <w:rPr>
                <w:i/>
                <w:color w:val="44546A"/>
                <w:sz w:val="18"/>
                <w:szCs w:val="18"/>
              </w:rPr>
              <w:t>2105</w:t>
            </w:r>
          </w:p>
        </w:tc>
        <w:tc>
          <w:tcPr>
            <w:tcW w:w="1350" w:type="dxa"/>
            <w:vAlign w:val="center"/>
          </w:tcPr>
          <w:p w14:paraId="10CC7510" w14:textId="77777777" w:rsidR="00B67A27" w:rsidRPr="00F35131" w:rsidRDefault="00000000">
            <w:pPr>
              <w:jc w:val="right"/>
              <w:rPr>
                <w:i/>
                <w:color w:val="44546A"/>
                <w:sz w:val="18"/>
                <w:szCs w:val="18"/>
              </w:rPr>
            </w:pPr>
            <w:r w:rsidRPr="00F35131">
              <w:rPr>
                <w:i/>
                <w:color w:val="44546A"/>
                <w:sz w:val="18"/>
                <w:szCs w:val="18"/>
              </w:rPr>
              <w:t>240</w:t>
            </w:r>
          </w:p>
        </w:tc>
      </w:tr>
      <w:tr w:rsidR="00B67A27" w14:paraId="2F45257E" w14:textId="77777777">
        <w:trPr>
          <w:trHeight w:val="269"/>
        </w:trPr>
        <w:tc>
          <w:tcPr>
            <w:tcW w:w="1965" w:type="dxa"/>
            <w:vAlign w:val="center"/>
          </w:tcPr>
          <w:p w14:paraId="1E6615B3" w14:textId="77777777" w:rsidR="00B67A27" w:rsidRPr="00F35131" w:rsidRDefault="00000000">
            <w:pPr>
              <w:ind w:left="120"/>
              <w:rPr>
                <w:i/>
                <w:color w:val="44546A"/>
                <w:sz w:val="18"/>
                <w:szCs w:val="18"/>
              </w:rPr>
            </w:pPr>
            <w:r w:rsidRPr="00F35131">
              <w:rPr>
                <w:i/>
                <w:color w:val="44546A"/>
                <w:sz w:val="18"/>
                <w:szCs w:val="18"/>
              </w:rPr>
              <w:t>L5</w:t>
            </w:r>
          </w:p>
        </w:tc>
        <w:tc>
          <w:tcPr>
            <w:tcW w:w="795" w:type="dxa"/>
            <w:vAlign w:val="center"/>
          </w:tcPr>
          <w:p w14:paraId="4D5B35D0" w14:textId="77777777" w:rsidR="00B67A27" w:rsidRPr="00F35131" w:rsidRDefault="00000000">
            <w:pPr>
              <w:jc w:val="right"/>
              <w:rPr>
                <w:i/>
                <w:color w:val="44546A"/>
                <w:sz w:val="18"/>
                <w:szCs w:val="18"/>
              </w:rPr>
            </w:pPr>
            <w:r w:rsidRPr="00F35131">
              <w:rPr>
                <w:i/>
                <w:color w:val="44546A"/>
                <w:sz w:val="18"/>
                <w:szCs w:val="18"/>
              </w:rPr>
              <w:t>4740</w:t>
            </w:r>
          </w:p>
        </w:tc>
        <w:tc>
          <w:tcPr>
            <w:tcW w:w="945" w:type="dxa"/>
            <w:vAlign w:val="center"/>
          </w:tcPr>
          <w:p w14:paraId="3F2C58D6" w14:textId="77777777" w:rsidR="00B67A27" w:rsidRPr="00F35131" w:rsidRDefault="00000000">
            <w:pPr>
              <w:jc w:val="right"/>
              <w:rPr>
                <w:i/>
                <w:color w:val="44546A"/>
                <w:sz w:val="18"/>
                <w:szCs w:val="18"/>
              </w:rPr>
            </w:pPr>
            <w:r w:rsidRPr="00F35131">
              <w:rPr>
                <w:i/>
                <w:color w:val="44546A"/>
                <w:sz w:val="18"/>
                <w:szCs w:val="18"/>
              </w:rPr>
              <w:t>930</w:t>
            </w:r>
          </w:p>
        </w:tc>
        <w:tc>
          <w:tcPr>
            <w:tcW w:w="1095" w:type="dxa"/>
            <w:vAlign w:val="center"/>
          </w:tcPr>
          <w:p w14:paraId="2358CF47" w14:textId="77777777" w:rsidR="00B67A27" w:rsidRPr="00F35131" w:rsidRDefault="00000000">
            <w:pPr>
              <w:jc w:val="right"/>
              <w:rPr>
                <w:i/>
                <w:color w:val="44546A"/>
                <w:sz w:val="18"/>
                <w:szCs w:val="18"/>
              </w:rPr>
            </w:pPr>
            <w:r w:rsidRPr="00F35131">
              <w:rPr>
                <w:i/>
                <w:color w:val="44546A"/>
                <w:sz w:val="18"/>
                <w:szCs w:val="18"/>
              </w:rPr>
              <w:t>530</w:t>
            </w:r>
          </w:p>
        </w:tc>
        <w:tc>
          <w:tcPr>
            <w:tcW w:w="1350" w:type="dxa"/>
            <w:vAlign w:val="center"/>
          </w:tcPr>
          <w:p w14:paraId="21149FDA" w14:textId="77777777" w:rsidR="00B67A27" w:rsidRPr="00F35131" w:rsidRDefault="00000000">
            <w:pPr>
              <w:jc w:val="right"/>
              <w:rPr>
                <w:i/>
                <w:color w:val="44546A"/>
                <w:sz w:val="18"/>
                <w:szCs w:val="18"/>
              </w:rPr>
            </w:pPr>
            <w:r w:rsidRPr="00F35131">
              <w:rPr>
                <w:i/>
                <w:color w:val="44546A"/>
                <w:sz w:val="18"/>
                <w:szCs w:val="18"/>
              </w:rPr>
              <w:t>870</w:t>
            </w:r>
          </w:p>
        </w:tc>
      </w:tr>
      <w:tr w:rsidR="00B67A27" w14:paraId="76B3C3CF" w14:textId="77777777">
        <w:trPr>
          <w:trHeight w:val="312"/>
        </w:trPr>
        <w:tc>
          <w:tcPr>
            <w:tcW w:w="1965" w:type="dxa"/>
            <w:vAlign w:val="center"/>
          </w:tcPr>
          <w:p w14:paraId="0ABC2E90" w14:textId="77777777" w:rsidR="00B67A27" w:rsidRPr="00F35131" w:rsidRDefault="00000000">
            <w:pPr>
              <w:ind w:left="120"/>
              <w:rPr>
                <w:i/>
                <w:color w:val="44546A"/>
                <w:sz w:val="18"/>
                <w:szCs w:val="18"/>
              </w:rPr>
            </w:pPr>
            <w:r w:rsidRPr="00F35131">
              <w:rPr>
                <w:i/>
                <w:color w:val="44546A"/>
                <w:sz w:val="18"/>
                <w:szCs w:val="18"/>
              </w:rPr>
              <w:t>L6</w:t>
            </w:r>
          </w:p>
        </w:tc>
        <w:tc>
          <w:tcPr>
            <w:tcW w:w="795" w:type="dxa"/>
            <w:vAlign w:val="center"/>
          </w:tcPr>
          <w:p w14:paraId="70531158" w14:textId="77777777" w:rsidR="00B67A27" w:rsidRPr="00F35131" w:rsidRDefault="00000000">
            <w:pPr>
              <w:jc w:val="right"/>
              <w:rPr>
                <w:i/>
                <w:color w:val="44546A"/>
                <w:sz w:val="18"/>
                <w:szCs w:val="18"/>
              </w:rPr>
            </w:pPr>
            <w:r w:rsidRPr="00F35131">
              <w:rPr>
                <w:i/>
                <w:color w:val="44546A"/>
                <w:sz w:val="18"/>
                <w:szCs w:val="18"/>
              </w:rPr>
              <w:t>1770</w:t>
            </w:r>
          </w:p>
        </w:tc>
        <w:tc>
          <w:tcPr>
            <w:tcW w:w="945" w:type="dxa"/>
            <w:vAlign w:val="center"/>
          </w:tcPr>
          <w:p w14:paraId="3DCD3E4D" w14:textId="77777777" w:rsidR="00B67A27" w:rsidRPr="00F35131" w:rsidRDefault="00000000">
            <w:pPr>
              <w:jc w:val="right"/>
              <w:rPr>
                <w:i/>
                <w:color w:val="44546A"/>
                <w:sz w:val="18"/>
                <w:szCs w:val="18"/>
              </w:rPr>
            </w:pPr>
            <w:r w:rsidRPr="00F35131">
              <w:rPr>
                <w:i/>
                <w:color w:val="44546A"/>
                <w:sz w:val="18"/>
                <w:szCs w:val="18"/>
              </w:rPr>
              <w:t>1170</w:t>
            </w:r>
          </w:p>
        </w:tc>
        <w:tc>
          <w:tcPr>
            <w:tcW w:w="1095" w:type="dxa"/>
            <w:vAlign w:val="center"/>
          </w:tcPr>
          <w:p w14:paraId="05DBE804" w14:textId="77777777" w:rsidR="00B67A27" w:rsidRPr="00F35131" w:rsidRDefault="00000000">
            <w:pPr>
              <w:jc w:val="right"/>
              <w:rPr>
                <w:i/>
                <w:color w:val="44546A"/>
                <w:sz w:val="18"/>
                <w:szCs w:val="18"/>
              </w:rPr>
            </w:pPr>
            <w:r w:rsidRPr="00F35131">
              <w:rPr>
                <w:i/>
                <w:color w:val="44546A"/>
                <w:sz w:val="18"/>
                <w:szCs w:val="18"/>
              </w:rPr>
              <w:t>885</w:t>
            </w:r>
          </w:p>
        </w:tc>
        <w:tc>
          <w:tcPr>
            <w:tcW w:w="1350" w:type="dxa"/>
            <w:vAlign w:val="center"/>
          </w:tcPr>
          <w:p w14:paraId="6060A556" w14:textId="77777777" w:rsidR="00B67A27" w:rsidRPr="00F35131" w:rsidRDefault="00000000">
            <w:pPr>
              <w:jc w:val="right"/>
              <w:rPr>
                <w:i/>
                <w:color w:val="44546A"/>
                <w:sz w:val="18"/>
                <w:szCs w:val="18"/>
              </w:rPr>
            </w:pPr>
            <w:r w:rsidRPr="00F35131">
              <w:rPr>
                <w:i/>
                <w:color w:val="44546A"/>
                <w:sz w:val="18"/>
                <w:szCs w:val="18"/>
              </w:rPr>
              <w:t>1620</w:t>
            </w:r>
          </w:p>
        </w:tc>
      </w:tr>
    </w:tbl>
    <w:p w14:paraId="696BC7CB" w14:textId="77777777" w:rsidR="00B67A27" w:rsidRPr="00F35131" w:rsidRDefault="00B67A27">
      <w:pPr>
        <w:rPr>
          <w:i/>
          <w:color w:val="44546A"/>
          <w:sz w:val="18"/>
          <w:szCs w:val="18"/>
        </w:rPr>
      </w:pPr>
    </w:p>
    <w:p w14:paraId="66DCB0A7" w14:textId="1D998DC3" w:rsidR="00B67A27" w:rsidRPr="00F35131" w:rsidRDefault="00B67A27">
      <w:pPr>
        <w:rPr>
          <w:i/>
          <w:color w:val="44546A"/>
          <w:sz w:val="18"/>
          <w:szCs w:val="18"/>
        </w:rPr>
      </w:pPr>
    </w:p>
    <w:p w14:paraId="71BDC313" w14:textId="77777777" w:rsidR="007764B5" w:rsidRPr="00F35131" w:rsidRDefault="007764B5" w:rsidP="007764B5">
      <w:pPr>
        <w:rPr>
          <w:i/>
          <w:color w:val="44546A"/>
          <w:sz w:val="18"/>
          <w:szCs w:val="18"/>
        </w:rPr>
      </w:pPr>
    </w:p>
    <w:p w14:paraId="3C66E919" w14:textId="08888B54" w:rsidR="002C17A4" w:rsidRPr="00F35131" w:rsidRDefault="002C17A4" w:rsidP="002C17A4">
      <w:pPr>
        <w:rPr>
          <w:ins w:id="1635" w:author="Jorge Mejias" w:date="2024-09-15T11:38:00Z" w16du:dateUtc="2024-09-15T09:38:00Z"/>
          <w:i/>
          <w:color w:val="44546A"/>
          <w:sz w:val="18"/>
          <w:szCs w:val="18"/>
        </w:rPr>
      </w:pPr>
      <w:ins w:id="1636" w:author="Jorge Mejias" w:date="2024-09-15T11:38:00Z" w16du:dateUtc="2024-09-15T09:38:00Z">
        <w:r w:rsidRPr="00F35131">
          <w:rPr>
            <w:i/>
            <w:color w:val="44546A"/>
            <w:sz w:val="18"/>
            <w:szCs w:val="18"/>
          </w:rPr>
          <w:t xml:space="preserve">Table </w:t>
        </w:r>
        <w:r>
          <w:rPr>
            <w:i/>
            <w:color w:val="44546A"/>
            <w:sz w:val="18"/>
            <w:szCs w:val="18"/>
          </w:rPr>
          <w:t>10</w:t>
        </w:r>
        <w:r w:rsidRPr="00F35131">
          <w:rPr>
            <w:i/>
            <w:color w:val="44546A"/>
            <w:sz w:val="18"/>
            <w:szCs w:val="18"/>
          </w:rPr>
          <w:t xml:space="preserve">: </w:t>
        </w:r>
        <w:r>
          <w:rPr>
            <w:i/>
            <w:color w:val="44546A"/>
            <w:sz w:val="18"/>
            <w:szCs w:val="18"/>
          </w:rPr>
          <w:t>Corrections of connection probability as a function of the Gau</w:t>
        </w:r>
      </w:ins>
      <w:ins w:id="1637" w:author="Jorge Mejias" w:date="2024-09-15T17:01:00Z" w16du:dateUtc="2024-09-15T15:01:00Z">
        <w:r w:rsidR="002846FC">
          <w:rPr>
            <w:i/>
            <w:color w:val="44546A"/>
            <w:sz w:val="18"/>
            <w:szCs w:val="18"/>
          </w:rPr>
          <w:t>s</w:t>
        </w:r>
      </w:ins>
      <w:ins w:id="1638" w:author="Jorge Mejias" w:date="2024-09-15T11:38:00Z" w16du:dateUtc="2024-09-15T09:38:00Z">
        <w:r>
          <w:rPr>
            <w:i/>
            <w:color w:val="44546A"/>
            <w:sz w:val="18"/>
            <w:szCs w:val="18"/>
          </w:rPr>
          <w:t>sian width for each connection type</w:t>
        </w:r>
        <w:r w:rsidRPr="00F35131">
          <w:rPr>
            <w:i/>
            <w:color w:val="44546A"/>
            <w:sz w:val="18"/>
            <w:szCs w:val="18"/>
          </w:rPr>
          <w:t>.</w:t>
        </w:r>
      </w:ins>
    </w:p>
    <w:tbl>
      <w:tblPr>
        <w:tblStyle w:val="a8"/>
        <w:tblW w:w="3705" w:type="dxa"/>
        <w:tblLayout w:type="fixed"/>
        <w:tblLook w:val="0000" w:firstRow="0" w:lastRow="0" w:firstColumn="0" w:lastColumn="0" w:noHBand="0" w:noVBand="0"/>
      </w:tblPr>
      <w:tblGrid>
        <w:gridCol w:w="1843"/>
        <w:gridCol w:w="917"/>
        <w:gridCol w:w="945"/>
      </w:tblGrid>
      <w:tr w:rsidR="002C17A4" w14:paraId="222CEE69" w14:textId="77777777" w:rsidTr="00892B0B">
        <w:trPr>
          <w:trHeight w:val="933"/>
          <w:ins w:id="1639" w:author="Jorge Mejias" w:date="2024-09-15T11:38:00Z"/>
        </w:trPr>
        <w:tc>
          <w:tcPr>
            <w:tcW w:w="1843" w:type="dxa"/>
            <w:vAlign w:val="center"/>
          </w:tcPr>
          <w:p w14:paraId="530948B6" w14:textId="77777777" w:rsidR="002C17A4" w:rsidRPr="00F35131" w:rsidRDefault="002C17A4" w:rsidP="00892B0B">
            <w:pPr>
              <w:ind w:left="120"/>
              <w:rPr>
                <w:ins w:id="1640" w:author="Jorge Mejias" w:date="2024-09-15T11:38:00Z" w16du:dateUtc="2024-09-15T09:38:00Z"/>
                <w:i/>
                <w:color w:val="44546A"/>
                <w:sz w:val="18"/>
                <w:szCs w:val="18"/>
              </w:rPr>
            </w:pPr>
            <w:ins w:id="1641" w:author="Jorge Mejias" w:date="2024-09-15T11:38:00Z" w16du:dateUtc="2024-09-15T09:38:00Z">
              <w:r>
                <w:rPr>
                  <w:i/>
                  <w:color w:val="44546A"/>
                  <w:sz w:val="18"/>
                  <w:szCs w:val="18"/>
                </w:rPr>
                <w:t>Type of connection</w:t>
              </w:r>
            </w:ins>
          </w:p>
        </w:tc>
        <w:tc>
          <w:tcPr>
            <w:tcW w:w="917" w:type="dxa"/>
            <w:vAlign w:val="center"/>
          </w:tcPr>
          <w:p w14:paraId="263745C9" w14:textId="77777777" w:rsidR="002C17A4" w:rsidRPr="00F35131" w:rsidRDefault="002C17A4" w:rsidP="00892B0B">
            <w:pPr>
              <w:jc w:val="right"/>
              <w:rPr>
                <w:ins w:id="1642" w:author="Jorge Mejias" w:date="2024-09-15T11:38:00Z" w16du:dateUtc="2024-09-15T09:38:00Z"/>
                <w:i/>
                <w:color w:val="44546A"/>
                <w:sz w:val="18"/>
                <w:szCs w:val="18"/>
              </w:rPr>
            </w:pPr>
            <w:ins w:id="1643" w:author="Jorge Mejias" w:date="2024-09-15T11:38:00Z" w16du:dateUtc="2024-09-15T09:38:00Z">
              <w:r>
                <w:rPr>
                  <w:i/>
                  <w:color w:val="44546A"/>
                  <w:sz w:val="18"/>
                  <w:szCs w:val="18"/>
                </w:rPr>
                <w:t>Value of sigma</w:t>
              </w:r>
            </w:ins>
          </w:p>
        </w:tc>
        <w:tc>
          <w:tcPr>
            <w:tcW w:w="945" w:type="dxa"/>
            <w:vAlign w:val="center"/>
          </w:tcPr>
          <w:p w14:paraId="317CF76D" w14:textId="77777777" w:rsidR="002C17A4" w:rsidRPr="00F35131" w:rsidRDefault="002C17A4" w:rsidP="00892B0B">
            <w:pPr>
              <w:jc w:val="right"/>
              <w:rPr>
                <w:ins w:id="1644" w:author="Jorge Mejias" w:date="2024-09-15T11:38:00Z" w16du:dateUtc="2024-09-15T09:38:00Z"/>
                <w:i/>
                <w:color w:val="44546A"/>
                <w:sz w:val="18"/>
                <w:szCs w:val="18"/>
              </w:rPr>
            </w:pPr>
            <w:ins w:id="1645" w:author="Jorge Mejias" w:date="2024-09-15T11:38:00Z" w16du:dateUtc="2024-09-15T09:38:00Z">
              <w:r>
                <w:rPr>
                  <w:i/>
                  <w:color w:val="44546A"/>
                  <w:sz w:val="18"/>
                  <w:szCs w:val="18"/>
                </w:rPr>
                <w:t>Correction factor</w:t>
              </w:r>
            </w:ins>
          </w:p>
        </w:tc>
      </w:tr>
      <w:tr w:rsidR="002C17A4" w14:paraId="7E9F5AB0" w14:textId="77777777" w:rsidTr="00892B0B">
        <w:trPr>
          <w:trHeight w:val="251"/>
          <w:ins w:id="1646" w:author="Jorge Mejias" w:date="2024-09-15T11:38:00Z"/>
        </w:trPr>
        <w:tc>
          <w:tcPr>
            <w:tcW w:w="1843" w:type="dxa"/>
            <w:vAlign w:val="center"/>
          </w:tcPr>
          <w:p w14:paraId="30C2F582" w14:textId="77777777" w:rsidR="002C17A4" w:rsidRPr="00F35131" w:rsidRDefault="002C17A4" w:rsidP="00892B0B">
            <w:pPr>
              <w:ind w:left="120"/>
              <w:rPr>
                <w:ins w:id="1647" w:author="Jorge Mejias" w:date="2024-09-15T11:38:00Z" w16du:dateUtc="2024-09-15T09:38:00Z"/>
                <w:i/>
                <w:color w:val="44546A"/>
                <w:sz w:val="18"/>
                <w:szCs w:val="18"/>
              </w:rPr>
            </w:pPr>
            <w:ins w:id="1648" w:author="Jorge Mejias" w:date="2024-09-15T11:38:00Z" w16du:dateUtc="2024-09-15T09:38:00Z">
              <w:r>
                <w:rPr>
                  <w:i/>
                  <w:color w:val="44546A"/>
                  <w:sz w:val="18"/>
                  <w:szCs w:val="18"/>
                </w:rPr>
                <w:t>E</w:t>
              </w:r>
              <w:r w:rsidRPr="00AD2F38">
                <w:rPr>
                  <w:i/>
                  <w:color w:val="44546A"/>
                  <w:sz w:val="18"/>
                  <w:szCs w:val="18"/>
                </w:rPr>
                <w:sym w:font="Wingdings" w:char="F0E0"/>
              </w:r>
              <w:r>
                <w:rPr>
                  <w:i/>
                  <w:color w:val="44546A"/>
                  <w:sz w:val="18"/>
                  <w:szCs w:val="18"/>
                </w:rPr>
                <w:t xml:space="preserve"> </w:t>
              </w:r>
              <w:proofErr w:type="spellStart"/>
              <w:r>
                <w:rPr>
                  <w:i/>
                  <w:color w:val="44546A"/>
                  <w:sz w:val="18"/>
                  <w:szCs w:val="18"/>
                </w:rPr>
                <w:t>E</w:t>
              </w:r>
              <w:proofErr w:type="spellEnd"/>
            </w:ins>
          </w:p>
        </w:tc>
        <w:tc>
          <w:tcPr>
            <w:tcW w:w="917" w:type="dxa"/>
          </w:tcPr>
          <w:p w14:paraId="42513B04" w14:textId="77777777" w:rsidR="002C17A4" w:rsidRPr="00F35131" w:rsidRDefault="002C17A4" w:rsidP="00892B0B">
            <w:pPr>
              <w:jc w:val="right"/>
              <w:rPr>
                <w:ins w:id="1649" w:author="Jorge Mejias" w:date="2024-09-15T11:38:00Z" w16du:dateUtc="2024-09-15T09:38:00Z"/>
                <w:i/>
                <w:color w:val="44546A"/>
                <w:sz w:val="18"/>
                <w:szCs w:val="18"/>
              </w:rPr>
            </w:pPr>
            <w:ins w:id="1650" w:author="Jorge Mejias" w:date="2024-09-15T11:38:00Z" w16du:dateUtc="2024-09-15T09:38:00Z">
              <w:r>
                <w:rPr>
                  <w:i/>
                  <w:color w:val="44546A"/>
                  <w:sz w:val="18"/>
                  <w:szCs w:val="18"/>
                </w:rPr>
                <w:t xml:space="preserve">114 </w:t>
              </w:r>
              <w:proofErr w:type="gramStart"/>
              <w:r>
                <w:rPr>
                  <w:i/>
                  <w:color w:val="44546A"/>
                  <w:sz w:val="18"/>
                  <w:szCs w:val="18"/>
                </w:rPr>
                <w:t>um</w:t>
              </w:r>
              <w:proofErr w:type="gramEnd"/>
            </w:ins>
          </w:p>
        </w:tc>
        <w:tc>
          <w:tcPr>
            <w:tcW w:w="945" w:type="dxa"/>
          </w:tcPr>
          <w:p w14:paraId="4151EA89" w14:textId="77777777" w:rsidR="002C17A4" w:rsidRPr="00F35131" w:rsidRDefault="002C17A4" w:rsidP="00892B0B">
            <w:pPr>
              <w:jc w:val="right"/>
              <w:rPr>
                <w:ins w:id="1651" w:author="Jorge Mejias" w:date="2024-09-15T11:38:00Z" w16du:dateUtc="2024-09-15T09:38:00Z"/>
                <w:i/>
                <w:color w:val="44546A"/>
                <w:sz w:val="18"/>
                <w:szCs w:val="18"/>
              </w:rPr>
            </w:pPr>
            <w:ins w:id="1652" w:author="Jorge Mejias" w:date="2024-09-15T11:38:00Z" w16du:dateUtc="2024-09-15T09:38:00Z">
              <w:r>
                <w:rPr>
                  <w:i/>
                  <w:color w:val="44546A"/>
                  <w:sz w:val="18"/>
                  <w:szCs w:val="18"/>
                </w:rPr>
                <w:t>0.716</w:t>
              </w:r>
            </w:ins>
          </w:p>
        </w:tc>
      </w:tr>
      <w:tr w:rsidR="002C17A4" w14:paraId="5C8AB209" w14:textId="77777777" w:rsidTr="00892B0B">
        <w:trPr>
          <w:trHeight w:val="273"/>
          <w:ins w:id="1653" w:author="Jorge Mejias" w:date="2024-09-15T11:38:00Z"/>
        </w:trPr>
        <w:tc>
          <w:tcPr>
            <w:tcW w:w="1843" w:type="dxa"/>
            <w:vAlign w:val="center"/>
          </w:tcPr>
          <w:p w14:paraId="426718BC" w14:textId="77777777" w:rsidR="002C17A4" w:rsidRPr="00F35131" w:rsidRDefault="002C17A4" w:rsidP="00892B0B">
            <w:pPr>
              <w:ind w:left="120"/>
              <w:rPr>
                <w:ins w:id="1654" w:author="Jorge Mejias" w:date="2024-09-15T11:38:00Z" w16du:dateUtc="2024-09-15T09:38:00Z"/>
                <w:i/>
                <w:color w:val="44546A"/>
                <w:sz w:val="18"/>
                <w:szCs w:val="18"/>
              </w:rPr>
            </w:pPr>
            <w:ins w:id="1655" w:author="Jorge Mejias" w:date="2024-09-15T11:38:00Z" w16du:dateUtc="2024-09-15T09:38:00Z">
              <w:r>
                <w:rPr>
                  <w:i/>
                  <w:color w:val="44546A"/>
                  <w:sz w:val="18"/>
                  <w:szCs w:val="18"/>
                </w:rPr>
                <w:t>E</w:t>
              </w:r>
              <w:r w:rsidRPr="00AD2F38">
                <w:rPr>
                  <w:i/>
                  <w:color w:val="44546A"/>
                  <w:sz w:val="18"/>
                  <w:szCs w:val="18"/>
                </w:rPr>
                <w:sym w:font="Wingdings" w:char="F0E0"/>
              </w:r>
              <w:r>
                <w:rPr>
                  <w:i/>
                  <w:color w:val="44546A"/>
                  <w:sz w:val="18"/>
                  <w:szCs w:val="18"/>
                </w:rPr>
                <w:t xml:space="preserve"> PV</w:t>
              </w:r>
            </w:ins>
          </w:p>
        </w:tc>
        <w:tc>
          <w:tcPr>
            <w:tcW w:w="917" w:type="dxa"/>
            <w:vAlign w:val="center"/>
          </w:tcPr>
          <w:p w14:paraId="082CB573" w14:textId="506AA51D" w:rsidR="002C17A4" w:rsidRPr="00F35131" w:rsidRDefault="002C17A4" w:rsidP="00A23842">
            <w:pPr>
              <w:jc w:val="right"/>
              <w:rPr>
                <w:ins w:id="1656" w:author="Jorge Mejias" w:date="2024-09-15T11:38:00Z" w16du:dateUtc="2024-09-15T09:38:00Z"/>
                <w:i/>
                <w:color w:val="44546A"/>
                <w:sz w:val="18"/>
                <w:szCs w:val="18"/>
              </w:rPr>
            </w:pPr>
            <w:ins w:id="1657" w:author="Jorge Mejias" w:date="2024-09-15T11:38:00Z" w16du:dateUtc="2024-09-15T09:38:00Z">
              <w:r w:rsidRPr="00F35131">
                <w:rPr>
                  <w:i/>
                  <w:color w:val="44546A"/>
                  <w:sz w:val="18"/>
                  <w:szCs w:val="18"/>
                </w:rPr>
                <w:t xml:space="preserve"> 9</w:t>
              </w:r>
              <w:r>
                <w:rPr>
                  <w:i/>
                  <w:color w:val="44546A"/>
                  <w:sz w:val="18"/>
                  <w:szCs w:val="18"/>
                </w:rPr>
                <w:t xml:space="preserve">2 </w:t>
              </w:r>
              <w:proofErr w:type="gramStart"/>
              <w:r>
                <w:rPr>
                  <w:i/>
                  <w:color w:val="44546A"/>
                  <w:sz w:val="18"/>
                  <w:szCs w:val="18"/>
                </w:rPr>
                <w:t>um</w:t>
              </w:r>
              <w:proofErr w:type="gramEnd"/>
            </w:ins>
          </w:p>
        </w:tc>
        <w:tc>
          <w:tcPr>
            <w:tcW w:w="945" w:type="dxa"/>
            <w:vAlign w:val="center"/>
          </w:tcPr>
          <w:p w14:paraId="3639A564" w14:textId="77777777" w:rsidR="002C17A4" w:rsidRPr="00F35131" w:rsidRDefault="002C17A4" w:rsidP="00892B0B">
            <w:pPr>
              <w:jc w:val="right"/>
              <w:rPr>
                <w:ins w:id="1658" w:author="Jorge Mejias" w:date="2024-09-15T11:38:00Z" w16du:dateUtc="2024-09-15T09:38:00Z"/>
                <w:i/>
                <w:color w:val="44546A"/>
                <w:sz w:val="18"/>
                <w:szCs w:val="18"/>
              </w:rPr>
            </w:pPr>
            <w:ins w:id="1659" w:author="Jorge Mejias" w:date="2024-09-15T11:38:00Z" w16du:dateUtc="2024-09-15T09:38:00Z">
              <w:r>
                <w:rPr>
                  <w:i/>
                  <w:color w:val="44546A"/>
                  <w:sz w:val="18"/>
                  <w:szCs w:val="18"/>
                </w:rPr>
                <w:t>0.6244</w:t>
              </w:r>
            </w:ins>
          </w:p>
        </w:tc>
      </w:tr>
      <w:tr w:rsidR="002C17A4" w14:paraId="3975F7BF" w14:textId="77777777" w:rsidTr="00892B0B">
        <w:trPr>
          <w:trHeight w:val="269"/>
          <w:ins w:id="1660" w:author="Jorge Mejias" w:date="2024-09-15T11:38:00Z"/>
        </w:trPr>
        <w:tc>
          <w:tcPr>
            <w:tcW w:w="1843" w:type="dxa"/>
            <w:vAlign w:val="center"/>
          </w:tcPr>
          <w:p w14:paraId="4FDCF2C3" w14:textId="77777777" w:rsidR="002C17A4" w:rsidRPr="00F35131" w:rsidRDefault="002C17A4" w:rsidP="00892B0B">
            <w:pPr>
              <w:ind w:left="120"/>
              <w:rPr>
                <w:ins w:id="1661" w:author="Jorge Mejias" w:date="2024-09-15T11:38:00Z" w16du:dateUtc="2024-09-15T09:38:00Z"/>
                <w:i/>
                <w:color w:val="44546A"/>
                <w:sz w:val="18"/>
                <w:szCs w:val="18"/>
              </w:rPr>
            </w:pPr>
            <w:ins w:id="1662" w:author="Jorge Mejias" w:date="2024-09-15T11:38:00Z" w16du:dateUtc="2024-09-15T09:38:00Z">
              <w:r>
                <w:rPr>
                  <w:i/>
                  <w:color w:val="44546A"/>
                  <w:sz w:val="18"/>
                  <w:szCs w:val="18"/>
                </w:rPr>
                <w:t>E</w:t>
              </w:r>
              <w:r w:rsidRPr="00AE6B9C">
                <w:rPr>
                  <w:i/>
                  <w:color w:val="44546A"/>
                  <w:sz w:val="18"/>
                  <w:szCs w:val="18"/>
                </w:rPr>
                <w:sym w:font="Wingdings" w:char="F0E0"/>
              </w:r>
              <w:r>
                <w:rPr>
                  <w:i/>
                  <w:color w:val="44546A"/>
                  <w:sz w:val="18"/>
                  <w:szCs w:val="18"/>
                </w:rPr>
                <w:t xml:space="preserve"> SST</w:t>
              </w:r>
            </w:ins>
          </w:p>
        </w:tc>
        <w:tc>
          <w:tcPr>
            <w:tcW w:w="917" w:type="dxa"/>
            <w:vAlign w:val="center"/>
          </w:tcPr>
          <w:p w14:paraId="6A5A0777" w14:textId="77777777" w:rsidR="002C17A4" w:rsidRPr="00F35131" w:rsidRDefault="002C17A4" w:rsidP="00892B0B">
            <w:pPr>
              <w:jc w:val="right"/>
              <w:rPr>
                <w:ins w:id="1663" w:author="Jorge Mejias" w:date="2024-09-15T11:38:00Z" w16du:dateUtc="2024-09-15T09:38:00Z"/>
                <w:i/>
                <w:color w:val="44546A"/>
                <w:sz w:val="18"/>
                <w:szCs w:val="18"/>
              </w:rPr>
            </w:pPr>
            <w:ins w:id="1664" w:author="Jorge Mejias" w:date="2024-09-15T11:38:00Z" w16du:dateUtc="2024-09-15T09:38:00Z">
              <w:r>
                <w:rPr>
                  <w:i/>
                  <w:color w:val="44546A"/>
                  <w:sz w:val="18"/>
                  <w:szCs w:val="18"/>
                </w:rPr>
                <w:t xml:space="preserve">103 </w:t>
              </w:r>
              <w:proofErr w:type="gramStart"/>
              <w:r>
                <w:rPr>
                  <w:i/>
                  <w:color w:val="44546A"/>
                  <w:sz w:val="18"/>
                  <w:szCs w:val="18"/>
                </w:rPr>
                <w:t>um</w:t>
              </w:r>
              <w:proofErr w:type="gramEnd"/>
            </w:ins>
          </w:p>
        </w:tc>
        <w:tc>
          <w:tcPr>
            <w:tcW w:w="945" w:type="dxa"/>
            <w:vAlign w:val="center"/>
          </w:tcPr>
          <w:p w14:paraId="1ADD5E43" w14:textId="77777777" w:rsidR="002C17A4" w:rsidRPr="00F35131" w:rsidRDefault="002C17A4" w:rsidP="00892B0B">
            <w:pPr>
              <w:jc w:val="right"/>
              <w:rPr>
                <w:ins w:id="1665" w:author="Jorge Mejias" w:date="2024-09-15T11:38:00Z" w16du:dateUtc="2024-09-15T09:38:00Z"/>
                <w:i/>
                <w:color w:val="44546A"/>
                <w:sz w:val="18"/>
                <w:szCs w:val="18"/>
              </w:rPr>
            </w:pPr>
            <w:ins w:id="1666" w:author="Jorge Mejias" w:date="2024-09-15T11:38:00Z" w16du:dateUtc="2024-09-15T09:38:00Z">
              <w:r>
                <w:rPr>
                  <w:i/>
                  <w:color w:val="44546A"/>
                  <w:sz w:val="18"/>
                  <w:szCs w:val="18"/>
                </w:rPr>
                <w:t>0.6742</w:t>
              </w:r>
            </w:ins>
          </w:p>
        </w:tc>
      </w:tr>
      <w:tr w:rsidR="002C17A4" w14:paraId="55FF0B59" w14:textId="77777777" w:rsidTr="00892B0B">
        <w:trPr>
          <w:trHeight w:val="269"/>
          <w:ins w:id="1667" w:author="Jorge Mejias" w:date="2024-09-15T11:38:00Z"/>
        </w:trPr>
        <w:tc>
          <w:tcPr>
            <w:tcW w:w="1843" w:type="dxa"/>
            <w:vAlign w:val="center"/>
          </w:tcPr>
          <w:p w14:paraId="7DAE3832" w14:textId="77777777" w:rsidR="002C17A4" w:rsidRPr="00F35131" w:rsidRDefault="002C17A4" w:rsidP="00892B0B">
            <w:pPr>
              <w:ind w:left="120"/>
              <w:rPr>
                <w:ins w:id="1668" w:author="Jorge Mejias" w:date="2024-09-15T11:38:00Z" w16du:dateUtc="2024-09-15T09:38:00Z"/>
                <w:i/>
                <w:color w:val="44546A"/>
                <w:sz w:val="18"/>
                <w:szCs w:val="18"/>
              </w:rPr>
            </w:pPr>
            <w:ins w:id="1669" w:author="Jorge Mejias" w:date="2024-09-15T11:38:00Z" w16du:dateUtc="2024-09-15T09:38:00Z">
              <w:r>
                <w:rPr>
                  <w:i/>
                  <w:color w:val="44546A"/>
                  <w:sz w:val="18"/>
                  <w:szCs w:val="18"/>
                </w:rPr>
                <w:t>PV</w:t>
              </w:r>
              <w:r w:rsidRPr="00AE6B9C">
                <w:rPr>
                  <w:i/>
                  <w:color w:val="44546A"/>
                  <w:sz w:val="18"/>
                  <w:szCs w:val="18"/>
                </w:rPr>
                <w:sym w:font="Wingdings" w:char="F0E0"/>
              </w:r>
              <w:r>
                <w:rPr>
                  <w:i/>
                  <w:color w:val="44546A"/>
                  <w:sz w:val="18"/>
                  <w:szCs w:val="18"/>
                </w:rPr>
                <w:t xml:space="preserve"> E</w:t>
              </w:r>
            </w:ins>
          </w:p>
        </w:tc>
        <w:tc>
          <w:tcPr>
            <w:tcW w:w="917" w:type="dxa"/>
            <w:vAlign w:val="center"/>
          </w:tcPr>
          <w:p w14:paraId="1FAEBFE4" w14:textId="77777777" w:rsidR="002C17A4" w:rsidRPr="00F35131" w:rsidRDefault="002C17A4" w:rsidP="00892B0B">
            <w:pPr>
              <w:jc w:val="right"/>
              <w:rPr>
                <w:ins w:id="1670" w:author="Jorge Mejias" w:date="2024-09-15T11:38:00Z" w16du:dateUtc="2024-09-15T09:38:00Z"/>
                <w:i/>
                <w:color w:val="44546A"/>
                <w:sz w:val="18"/>
                <w:szCs w:val="18"/>
              </w:rPr>
            </w:pPr>
            <w:ins w:id="1671" w:author="Jorge Mejias" w:date="2024-09-15T11:38:00Z" w16du:dateUtc="2024-09-15T09:38:00Z">
              <w:r>
                <w:rPr>
                  <w:i/>
                  <w:color w:val="44546A"/>
                  <w:sz w:val="18"/>
                  <w:szCs w:val="18"/>
                </w:rPr>
                <w:t xml:space="preserve">95 </w:t>
              </w:r>
              <w:proofErr w:type="gramStart"/>
              <w:r>
                <w:rPr>
                  <w:i/>
                  <w:color w:val="44546A"/>
                  <w:sz w:val="18"/>
                  <w:szCs w:val="18"/>
                </w:rPr>
                <w:t>um</w:t>
              </w:r>
              <w:proofErr w:type="gramEnd"/>
            </w:ins>
          </w:p>
        </w:tc>
        <w:tc>
          <w:tcPr>
            <w:tcW w:w="945" w:type="dxa"/>
            <w:vAlign w:val="center"/>
          </w:tcPr>
          <w:p w14:paraId="0E044CB2" w14:textId="77777777" w:rsidR="002C17A4" w:rsidRPr="00F35131" w:rsidRDefault="002C17A4" w:rsidP="00892B0B">
            <w:pPr>
              <w:jc w:val="right"/>
              <w:rPr>
                <w:ins w:id="1672" w:author="Jorge Mejias" w:date="2024-09-15T11:38:00Z" w16du:dateUtc="2024-09-15T09:38:00Z"/>
                <w:i/>
                <w:color w:val="44546A"/>
                <w:sz w:val="18"/>
                <w:szCs w:val="18"/>
              </w:rPr>
            </w:pPr>
            <w:ins w:id="1673" w:author="Jorge Mejias" w:date="2024-09-15T11:38:00Z" w16du:dateUtc="2024-09-15T09:38:00Z">
              <w:r w:rsidRPr="00F35131">
                <w:rPr>
                  <w:i/>
                  <w:color w:val="44546A"/>
                  <w:sz w:val="18"/>
                  <w:szCs w:val="18"/>
                </w:rPr>
                <w:t>0</w:t>
              </w:r>
              <w:r>
                <w:rPr>
                  <w:i/>
                  <w:color w:val="44546A"/>
                  <w:sz w:val="18"/>
                  <w:szCs w:val="18"/>
                </w:rPr>
                <w:t>.6388</w:t>
              </w:r>
            </w:ins>
          </w:p>
        </w:tc>
      </w:tr>
      <w:tr w:rsidR="002C17A4" w14:paraId="24FD6BFF" w14:textId="77777777" w:rsidTr="00892B0B">
        <w:trPr>
          <w:trHeight w:val="312"/>
          <w:ins w:id="1674" w:author="Jorge Mejias" w:date="2024-09-15T11:38:00Z"/>
        </w:trPr>
        <w:tc>
          <w:tcPr>
            <w:tcW w:w="1843" w:type="dxa"/>
            <w:vAlign w:val="center"/>
          </w:tcPr>
          <w:p w14:paraId="3463487F" w14:textId="77777777" w:rsidR="002C17A4" w:rsidRPr="00F35131" w:rsidRDefault="002C17A4" w:rsidP="00892B0B">
            <w:pPr>
              <w:ind w:left="120"/>
              <w:rPr>
                <w:ins w:id="1675" w:author="Jorge Mejias" w:date="2024-09-15T11:38:00Z" w16du:dateUtc="2024-09-15T09:38:00Z"/>
                <w:i/>
                <w:color w:val="44546A"/>
                <w:sz w:val="18"/>
                <w:szCs w:val="18"/>
              </w:rPr>
            </w:pPr>
            <w:ins w:id="1676" w:author="Jorge Mejias" w:date="2024-09-15T11:38:00Z" w16du:dateUtc="2024-09-15T09:38:00Z">
              <w:r>
                <w:rPr>
                  <w:i/>
                  <w:color w:val="44546A"/>
                  <w:sz w:val="18"/>
                  <w:szCs w:val="18"/>
                </w:rPr>
                <w:t>SST</w:t>
              </w:r>
              <w:r w:rsidRPr="00AE6B9C">
                <w:rPr>
                  <w:i/>
                  <w:color w:val="44546A"/>
                  <w:sz w:val="18"/>
                  <w:szCs w:val="18"/>
                </w:rPr>
                <w:sym w:font="Wingdings" w:char="F0E0"/>
              </w:r>
              <w:r>
                <w:rPr>
                  <w:i/>
                  <w:color w:val="44546A"/>
                  <w:sz w:val="18"/>
                  <w:szCs w:val="18"/>
                </w:rPr>
                <w:t xml:space="preserve"> E</w:t>
              </w:r>
            </w:ins>
          </w:p>
        </w:tc>
        <w:tc>
          <w:tcPr>
            <w:tcW w:w="917" w:type="dxa"/>
            <w:vAlign w:val="center"/>
          </w:tcPr>
          <w:p w14:paraId="5FE110F1" w14:textId="77777777" w:rsidR="002C17A4" w:rsidRPr="00F35131" w:rsidRDefault="002C17A4" w:rsidP="00892B0B">
            <w:pPr>
              <w:jc w:val="right"/>
              <w:rPr>
                <w:ins w:id="1677" w:author="Jorge Mejias" w:date="2024-09-15T11:38:00Z" w16du:dateUtc="2024-09-15T09:38:00Z"/>
                <w:i/>
                <w:color w:val="44546A"/>
                <w:sz w:val="18"/>
                <w:szCs w:val="18"/>
              </w:rPr>
            </w:pPr>
            <w:ins w:id="1678" w:author="Jorge Mejias" w:date="2024-09-15T11:38:00Z" w16du:dateUtc="2024-09-15T09:38:00Z">
              <w:r>
                <w:rPr>
                  <w:i/>
                  <w:color w:val="44546A"/>
                  <w:sz w:val="18"/>
                  <w:szCs w:val="18"/>
                </w:rPr>
                <w:t xml:space="preserve">85 </w:t>
              </w:r>
              <w:proofErr w:type="gramStart"/>
              <w:r>
                <w:rPr>
                  <w:i/>
                  <w:color w:val="44546A"/>
                  <w:sz w:val="18"/>
                  <w:szCs w:val="18"/>
                </w:rPr>
                <w:t>um</w:t>
              </w:r>
              <w:proofErr w:type="gramEnd"/>
            </w:ins>
          </w:p>
        </w:tc>
        <w:tc>
          <w:tcPr>
            <w:tcW w:w="945" w:type="dxa"/>
            <w:vAlign w:val="center"/>
          </w:tcPr>
          <w:p w14:paraId="5853E177" w14:textId="77777777" w:rsidR="002C17A4" w:rsidRPr="00F35131" w:rsidRDefault="002C17A4" w:rsidP="00892B0B">
            <w:pPr>
              <w:jc w:val="right"/>
              <w:rPr>
                <w:ins w:id="1679" w:author="Jorge Mejias" w:date="2024-09-15T11:38:00Z" w16du:dateUtc="2024-09-15T09:38:00Z"/>
                <w:i/>
                <w:color w:val="44546A"/>
                <w:sz w:val="18"/>
                <w:szCs w:val="18"/>
              </w:rPr>
            </w:pPr>
            <w:ins w:id="1680" w:author="Jorge Mejias" w:date="2024-09-15T11:38:00Z" w16du:dateUtc="2024-09-15T09:38:00Z">
              <w:r w:rsidRPr="00F35131">
                <w:rPr>
                  <w:i/>
                  <w:color w:val="44546A"/>
                  <w:sz w:val="18"/>
                  <w:szCs w:val="18"/>
                </w:rPr>
                <w:t>0</w:t>
              </w:r>
              <w:r>
                <w:rPr>
                  <w:i/>
                  <w:color w:val="44546A"/>
                  <w:sz w:val="18"/>
                  <w:szCs w:val="18"/>
                </w:rPr>
                <w:t>.589</w:t>
              </w:r>
            </w:ins>
          </w:p>
        </w:tc>
      </w:tr>
      <w:tr w:rsidR="002C17A4" w14:paraId="7E53F005" w14:textId="77777777" w:rsidTr="00892B0B">
        <w:trPr>
          <w:trHeight w:val="312"/>
          <w:ins w:id="1681" w:author="Jorge Mejias" w:date="2024-09-15T11:38:00Z"/>
        </w:trPr>
        <w:tc>
          <w:tcPr>
            <w:tcW w:w="1843" w:type="dxa"/>
            <w:vAlign w:val="center"/>
          </w:tcPr>
          <w:p w14:paraId="2924E058" w14:textId="77777777" w:rsidR="002C17A4" w:rsidRDefault="002C17A4" w:rsidP="00892B0B">
            <w:pPr>
              <w:ind w:left="120"/>
              <w:rPr>
                <w:ins w:id="1682" w:author="Jorge Mejias" w:date="2024-09-15T11:38:00Z" w16du:dateUtc="2024-09-15T09:38:00Z"/>
                <w:i/>
                <w:color w:val="44546A"/>
                <w:sz w:val="18"/>
                <w:szCs w:val="18"/>
              </w:rPr>
            </w:pPr>
            <w:ins w:id="1683" w:author="Jorge Mejias" w:date="2024-09-15T11:38:00Z" w16du:dateUtc="2024-09-15T09:38:00Z">
              <w:r>
                <w:rPr>
                  <w:i/>
                  <w:color w:val="44546A"/>
                  <w:sz w:val="18"/>
                  <w:szCs w:val="18"/>
                </w:rPr>
                <w:t>PV</w:t>
              </w:r>
              <w:r w:rsidRPr="00AE6B9C">
                <w:rPr>
                  <w:i/>
                  <w:color w:val="44546A"/>
                  <w:sz w:val="18"/>
                  <w:szCs w:val="18"/>
                </w:rPr>
                <w:sym w:font="Wingdings" w:char="F0E0"/>
              </w:r>
              <w:r>
                <w:rPr>
                  <w:i/>
                  <w:color w:val="44546A"/>
                  <w:sz w:val="18"/>
                  <w:szCs w:val="18"/>
                </w:rPr>
                <w:t xml:space="preserve"> </w:t>
              </w:r>
              <w:proofErr w:type="spellStart"/>
              <w:r>
                <w:rPr>
                  <w:i/>
                  <w:color w:val="44546A"/>
                  <w:sz w:val="18"/>
                  <w:szCs w:val="18"/>
                </w:rPr>
                <w:t>PV</w:t>
              </w:r>
              <w:proofErr w:type="spellEnd"/>
            </w:ins>
          </w:p>
        </w:tc>
        <w:tc>
          <w:tcPr>
            <w:tcW w:w="917" w:type="dxa"/>
            <w:vAlign w:val="center"/>
          </w:tcPr>
          <w:p w14:paraId="06BF471F" w14:textId="77777777" w:rsidR="002C17A4" w:rsidRDefault="002C17A4" w:rsidP="00892B0B">
            <w:pPr>
              <w:jc w:val="right"/>
              <w:rPr>
                <w:ins w:id="1684" w:author="Jorge Mejias" w:date="2024-09-15T11:38:00Z" w16du:dateUtc="2024-09-15T09:38:00Z"/>
                <w:i/>
                <w:color w:val="44546A"/>
                <w:sz w:val="18"/>
                <w:szCs w:val="18"/>
              </w:rPr>
            </w:pPr>
            <w:ins w:id="1685" w:author="Jorge Mejias" w:date="2024-09-15T11:38:00Z" w16du:dateUtc="2024-09-15T09:38:00Z">
              <w:r>
                <w:rPr>
                  <w:i/>
                  <w:color w:val="44546A"/>
                  <w:sz w:val="18"/>
                  <w:szCs w:val="18"/>
                </w:rPr>
                <w:t xml:space="preserve">120 </w:t>
              </w:r>
              <w:proofErr w:type="gramStart"/>
              <w:r>
                <w:rPr>
                  <w:i/>
                  <w:color w:val="44546A"/>
                  <w:sz w:val="18"/>
                  <w:szCs w:val="18"/>
                </w:rPr>
                <w:t>um</w:t>
              </w:r>
              <w:proofErr w:type="gramEnd"/>
            </w:ins>
          </w:p>
        </w:tc>
        <w:tc>
          <w:tcPr>
            <w:tcW w:w="945" w:type="dxa"/>
            <w:vAlign w:val="center"/>
          </w:tcPr>
          <w:p w14:paraId="731817BF" w14:textId="77777777" w:rsidR="002C17A4" w:rsidRPr="00F35131" w:rsidRDefault="002C17A4" w:rsidP="00892B0B">
            <w:pPr>
              <w:jc w:val="right"/>
              <w:rPr>
                <w:ins w:id="1686" w:author="Jorge Mejias" w:date="2024-09-15T11:38:00Z" w16du:dateUtc="2024-09-15T09:38:00Z"/>
                <w:i/>
                <w:color w:val="44546A"/>
                <w:sz w:val="18"/>
                <w:szCs w:val="18"/>
              </w:rPr>
            </w:pPr>
            <w:ins w:id="1687" w:author="Jorge Mejias" w:date="2024-09-15T11:38:00Z" w16du:dateUtc="2024-09-15T09:38:00Z">
              <w:r>
                <w:rPr>
                  <w:i/>
                  <w:color w:val="44546A"/>
                  <w:sz w:val="18"/>
                  <w:szCs w:val="18"/>
                </w:rPr>
                <w:t>0.7371</w:t>
              </w:r>
            </w:ins>
          </w:p>
        </w:tc>
      </w:tr>
    </w:tbl>
    <w:p w14:paraId="752BF6E9" w14:textId="77777777" w:rsidR="002C17A4" w:rsidRPr="00F35131" w:rsidRDefault="002C17A4" w:rsidP="002C17A4">
      <w:pPr>
        <w:rPr>
          <w:ins w:id="1688" w:author="Jorge Mejias" w:date="2024-09-15T11:38:00Z" w16du:dateUtc="2024-09-15T09:38:00Z"/>
          <w:i/>
          <w:color w:val="44546A"/>
          <w:sz w:val="18"/>
          <w:szCs w:val="18"/>
        </w:rPr>
      </w:pPr>
    </w:p>
    <w:p w14:paraId="32AC35AB" w14:textId="77777777" w:rsidR="002C17A4" w:rsidRPr="00F35131" w:rsidRDefault="002C17A4" w:rsidP="002C17A4">
      <w:pPr>
        <w:rPr>
          <w:ins w:id="1689" w:author="Jorge Mejias" w:date="2024-09-15T11:38:00Z" w16du:dateUtc="2024-09-15T09:38:00Z"/>
          <w:i/>
          <w:color w:val="44546A"/>
          <w:sz w:val="18"/>
          <w:szCs w:val="18"/>
        </w:rPr>
      </w:pPr>
    </w:p>
    <w:p w14:paraId="1AF00F5E" w14:textId="77777777" w:rsidR="007764B5" w:rsidRDefault="007764B5" w:rsidP="007764B5">
      <w:pPr>
        <w:spacing w:line="360" w:lineRule="auto"/>
        <w:rPr>
          <w:u w:val="single"/>
        </w:rPr>
      </w:pPr>
    </w:p>
    <w:sectPr w:rsidR="007764B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B30BBA"/>
    <w:multiLevelType w:val="multilevel"/>
    <w:tmpl w:val="3210E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5A57C1D"/>
    <w:multiLevelType w:val="multilevel"/>
    <w:tmpl w:val="85C07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748629B"/>
    <w:multiLevelType w:val="multilevel"/>
    <w:tmpl w:val="25BE6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886180">
    <w:abstractNumId w:val="0"/>
  </w:num>
  <w:num w:numId="2" w16cid:durableId="471025012">
    <w:abstractNumId w:val="2"/>
  </w:num>
  <w:num w:numId="3" w16cid:durableId="92118621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rge Mejias">
    <w15:presenceInfo w15:providerId="AD" w15:userId="S::j.f.mejias@uva.nl::606a70a2-6828-421e-9169-fa2f2d0a6b91"/>
  </w15:person>
  <w15:person w15:author="Giulia Moreni">
    <w15:presenceInfo w15:providerId="AD" w15:userId="S::g.moreni@uva.nl::0f5badff-96dd-4793-89a0-45fc48315f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A27"/>
    <w:rsid w:val="00010C2E"/>
    <w:rsid w:val="00011363"/>
    <w:rsid w:val="00013DDD"/>
    <w:rsid w:val="00046796"/>
    <w:rsid w:val="00076AF6"/>
    <w:rsid w:val="000B1307"/>
    <w:rsid w:val="00113956"/>
    <w:rsid w:val="00116A2B"/>
    <w:rsid w:val="001429C4"/>
    <w:rsid w:val="001B70DB"/>
    <w:rsid w:val="001E4707"/>
    <w:rsid w:val="00224046"/>
    <w:rsid w:val="002463BF"/>
    <w:rsid w:val="002846FC"/>
    <w:rsid w:val="00294C9B"/>
    <w:rsid w:val="00295B23"/>
    <w:rsid w:val="002C17A4"/>
    <w:rsid w:val="002C7050"/>
    <w:rsid w:val="002D65EA"/>
    <w:rsid w:val="003317EB"/>
    <w:rsid w:val="003670E9"/>
    <w:rsid w:val="00372827"/>
    <w:rsid w:val="003B7BD5"/>
    <w:rsid w:val="00411282"/>
    <w:rsid w:val="00420780"/>
    <w:rsid w:val="004818A4"/>
    <w:rsid w:val="0049204E"/>
    <w:rsid w:val="005104FF"/>
    <w:rsid w:val="00570A51"/>
    <w:rsid w:val="005D2BCA"/>
    <w:rsid w:val="0060710D"/>
    <w:rsid w:val="006220CB"/>
    <w:rsid w:val="00634F4E"/>
    <w:rsid w:val="0064168F"/>
    <w:rsid w:val="00686D05"/>
    <w:rsid w:val="006E305A"/>
    <w:rsid w:val="007645B9"/>
    <w:rsid w:val="007764B5"/>
    <w:rsid w:val="007C17F8"/>
    <w:rsid w:val="007E00EE"/>
    <w:rsid w:val="00902170"/>
    <w:rsid w:val="00912F45"/>
    <w:rsid w:val="00940B6E"/>
    <w:rsid w:val="009452DD"/>
    <w:rsid w:val="00965E3B"/>
    <w:rsid w:val="00977D98"/>
    <w:rsid w:val="00A15EF1"/>
    <w:rsid w:val="00A23842"/>
    <w:rsid w:val="00A614BB"/>
    <w:rsid w:val="00A67974"/>
    <w:rsid w:val="00AD2F38"/>
    <w:rsid w:val="00AE6B9C"/>
    <w:rsid w:val="00AF3D02"/>
    <w:rsid w:val="00B65E03"/>
    <w:rsid w:val="00B67A27"/>
    <w:rsid w:val="00C146D3"/>
    <w:rsid w:val="00C64ABA"/>
    <w:rsid w:val="00C85A63"/>
    <w:rsid w:val="00CD2F2F"/>
    <w:rsid w:val="00D64D3E"/>
    <w:rsid w:val="00D72D1F"/>
    <w:rsid w:val="00F23E88"/>
    <w:rsid w:val="00F35131"/>
    <w:rsid w:val="00F77C2A"/>
    <w:rsid w:val="00FB58D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00BBC5B9"/>
  <w15:docId w15:val="{A0CF4DFF-A105-C341-B901-66FE293E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C7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480248">
      <w:bodyDiv w:val="1"/>
      <w:marLeft w:val="0"/>
      <w:marRight w:val="0"/>
      <w:marTop w:val="0"/>
      <w:marBottom w:val="0"/>
      <w:divBdr>
        <w:top w:val="none" w:sz="0" w:space="0" w:color="auto"/>
        <w:left w:val="none" w:sz="0" w:space="0" w:color="auto"/>
        <w:bottom w:val="none" w:sz="0" w:space="0" w:color="auto"/>
        <w:right w:val="none" w:sz="0" w:space="0" w:color="auto"/>
      </w:divBdr>
    </w:div>
    <w:div w:id="1687249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rtal.brain-map.org/explore/models/mv1-all-layer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portal.brain-map.org/explore/models/mv1-all-layers.%20"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mailto:j.f.mejias@uva.nl"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hyperlink" Target="mailto:g.moreni@uva.nl" TargetMode="External"/><Relationship Id="rId15" Type="http://schemas.openxmlformats.org/officeDocument/2006/relationships/hyperlink" Target="https://portal.brain-map.org/explore/models/mv1-all-layers"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ortal.brain-map.org/explore/models/mv1-all-layer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62</Pages>
  <Words>15204</Words>
  <Characters>87425</Characters>
  <Application>Microsoft Office Word</Application>
  <DocSecurity>0</DocSecurity>
  <Lines>1387</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Jorge Mejias</cp:lastModifiedBy>
  <cp:revision>68</cp:revision>
  <dcterms:created xsi:type="dcterms:W3CDTF">2024-09-13T15:07:00Z</dcterms:created>
  <dcterms:modified xsi:type="dcterms:W3CDTF">2024-09-15T17:32:00Z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id="Ji7vDfzT"/&gt;&lt;style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name="delayCitationUpdates" value="true"/&gt;&lt;/prefs&gt;&lt;/data&gt;</vt:lpwstr>
  </property>
</Properties>
</file>